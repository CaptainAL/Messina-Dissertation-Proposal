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B6C7C9" w14:textId="718E2655" w:rsidR="00806C21" w:rsidRPr="00703BBA" w:rsidRDefault="004C5CF3" w:rsidP="005009D9">
      <w:pPr>
        <w:pStyle w:val="Heading1"/>
        <w:rPr>
          <w:rFonts w:asciiTheme="minorHAnsi" w:hAnsiTheme="minorHAnsi"/>
        </w:rPr>
      </w:pPr>
      <w:r>
        <w:rPr>
          <w:rFonts w:asciiTheme="minorHAnsi" w:hAnsiTheme="minorHAnsi"/>
        </w:rPr>
        <w:t xml:space="preserve">Proposal </w:t>
      </w:r>
      <w:r w:rsidR="00806C21" w:rsidRPr="00703BBA">
        <w:rPr>
          <w:rFonts w:asciiTheme="minorHAnsi" w:hAnsiTheme="minorHAnsi"/>
        </w:rPr>
        <w:t>Introduction</w:t>
      </w:r>
    </w:p>
    <w:p w14:paraId="0C1B7012" w14:textId="77777777" w:rsidR="00806C21" w:rsidRPr="00703BBA" w:rsidRDefault="00806C21" w:rsidP="005009D9">
      <w:pPr>
        <w:pStyle w:val="Heading2"/>
        <w:numPr>
          <w:ilvl w:val="0"/>
          <w:numId w:val="0"/>
        </w:numPr>
      </w:pPr>
      <w:bookmarkStart w:id="0" w:name="_Toc389207879"/>
      <w:r w:rsidRPr="00B2697B">
        <w:t>Motivation</w:t>
      </w:r>
      <w:bookmarkEnd w:id="0"/>
    </w:p>
    <w:p w14:paraId="31BA190D" w14:textId="79759E47" w:rsidR="00281489" w:rsidRDefault="00806C21" w:rsidP="005009D9">
      <w:pPr>
        <w:ind w:firstLine="432"/>
      </w:pPr>
      <w:r>
        <w:t>M</w:t>
      </w:r>
      <w:r w:rsidRPr="00703BBA">
        <w:t>any coral reefs around the world are impacted by</w:t>
      </w:r>
      <w:r>
        <w:t xml:space="preserve"> </w:t>
      </w:r>
      <w:r w:rsidRPr="00703BBA">
        <w:t xml:space="preserve">terrigenous sediment </w:t>
      </w:r>
      <w:r>
        <w:t>from</w:t>
      </w:r>
      <w:r w:rsidRPr="00703BBA">
        <w:t xml:space="preserve"> anthropogenic watershed </w:t>
      </w:r>
      <w:r>
        <w:t xml:space="preserve">disturbances like  </w:t>
      </w:r>
      <w:r w:rsidRPr="00703BBA">
        <w:t>industry, agriculture, deforestation, roads, and urbanization</w:t>
      </w:r>
      <w:r>
        <w:t xml:space="preserve"> </w:t>
      </w:r>
      <w:r>
        <w:fldChar w:fldCharType="begin" w:fldLock="1"/>
      </w:r>
      <w:r w:rsidR="0028443C">
        <w:instrText>ADDIN CSL_CITATION { "citationItems" : [ { "id" : "ITEM-1", "itemData" : { "DOI" : "10.1126/science.1149345", "ISSN" : "1095-9203", "PMID" : "18276889", "abstract" : "The management and conservation of the world's oceans require synthesis of spatial data on the distribution and intensity of human activities and the overlap of their impacts on marine ecosystems. We developed an ecosystem-specific, multiscale spatial model to synthesize 17 global data sets of anthropogenic drivers of ecological change for 20 marine ecosystems. Our analysis indicates that no area is unaffected by human influence and that a large fraction (41%) is strongly affected by multiple drivers. However, large areas of relatively little human impact remain, particularly near the poles. The analytical process and resulting maps provide flexible tools for regional and global efforts to allocate conservation resources; to implement ecosystem-based management; and to inform marine spatial planning, education, and basic research.", "author" : [ { "dropping-particle" : "", "family" : "Halpern", "given" : "Benjamin S", "non-dropping-particle" : "", "parse-names" : false, "suffix" : "" }, { "dropping-particle" : "", "family" : "Walbridge", "given" : "Shaun", "non-dropping-particle" : "", "parse-names" : false, "suffix" : "" }, { "dropping-particle" : "", "family" : "Selkoe", "given" : "Kimberly a", "non-dropping-particle" : "", "parse-names" : false, "suffix" : "" }, { "dropping-particle" : "V", "family" : "Kappel", "given" : "Carrie", "non-dropping-particle" : "", "parse-names" : false, "suffix" : "" }, { "dropping-particle" : "", "family" : "Micheli", "given" : "Fiorenza", "non-dropping-particle" : "", "parse-names" : false, "suffix" : "" }, { "dropping-particle" : "", "family" : "D'Agrosa", "given" : "Caterina", "non-dropping-particle" : "", "parse-names" : false, "suffix" : "" }, { "dropping-particle" : "", "family" : "Bruno", "given" : "John F", "non-dropping-particle" : "", "parse-names" : false, "suffix" : "" }, { "dropping-particle" : "", "family" : "Casey", "given" : "Kenneth S", "non-dropping-particle" : "", "parse-names" : false, "suffix" : "" }, { "dropping-particle" : "", "family" : "Ebert", "given" : "Colin", "non-dropping-particle" : "", "parse-names" : false, "suffix" : "" }, { "dropping-particle" : "", "family" : "Fox", "given" : "Helen E", "non-dropping-particle" : "", "parse-names" : false, "suffix" : "" }, { "dropping-particle" : "", "family" : "Fujita", "given" : "Rod", "non-dropping-particle" : "", "parse-names" : false, "suffix" : "" }, { "dropping-particle" : "", "family" : "Heinemann", "given" : "Dennis", "non-dropping-particle" : "", "parse-names" : false, "suffix" : "" }, { "dropping-particle" : "", "family" : "Lenihan", "given" : "Hunter S", "non-dropping-particle" : "", "parse-names" : false, "suffix" : "" }, { "dropping-particle" : "", "family" : "Madin", "given" : "Elizabeth M P", "non-dropping-particle" : "", "parse-names" : false, "suffix" : "" }, { "dropping-particle" : "", "family" : "Perry", "given" : "Matthew T", "non-dropping-particle" : "", "parse-names" : false, "suffix" : "" }, { "dropping-particle" : "", "family" : "Selig", "given" : "Elizabeth R", "non-dropping-particle" : "", "parse-names" : false, "suffix" : "" }, { "dropping-particle" : "", "family" : "Spalding", "given" : "Mark", "non-dropping-particle" : "", "parse-names" : false, "suffix" : "" }, { "dropping-particle" : "", "family" : "Steneck", "given" : "Robert", "non-dropping-particle" : "", "parse-names" : false, "suffix" : "" }, { "dropping-particle" : "", "family" : "Watson", "given" : "Reg", "non-dropping-particle" : "", "parse-names" : false, "suffix" : "" } ], "container-title" : "Science (New York, N.Y.)", "id" : "ITEM-1", "issue" : "5865", "issued" : { "date-parts" : [ [ "2008", "2", "15" ] ] }, "page" : "948-52", "title" : "A global map of human impact on marine ecosystems.", "type" : "article-journal", "volume" : "319" }, "uris" : [ "http://www.mendeley.com/documents/?uuid=52a6fbec-aa7f-4e78-a4ee-5be54e710577" ] }, { "id" : "ITEM-2", "itemData" : { "ISBN" : "9781569737620", "ISSN" : "0162-6337", "PMID" : "12322541", "abstract" : "Coral reefs, considered the rainforests of the seas, are home to a diverse number of marine species. These reefs are tightly woven ecosystems with complex linkages, which, if disturbed, result in an unpleasant chain of events. Furthermore, these reefs are the main source of animal protein for more than a billion people. Aside from supplying food, they stabilize shorelines and protect the land from rising seas and storm damage. Also, they provide sources of medicines used for bone grafts and treatment for certain viruses. However, these reefs are in danger of being permanently damaged as a result of natural and man-made forces. In response to this threat, most marine scientists have suggested that local communities be involved in the implementation and management of programs, with the aim of achieving sustainable reef maintenance. In addition, international agencies have taken the initiative to finance such programs to ensure their continuity. Overall, the management and development of coastal ecosystems depend on how they are managed and not on how they are being exploited. Resources must be rebuilt and their protection ensured for future generations.", "author" : [ { "dropping-particle" : "", "family" : "Burke", "given" : "Lauretta", "non-dropping-particle" : "", "parse-names" : false, "suffix" : "" }, { "dropping-particle" : "", "family" : "Reytar", "given" : "Kathleen", "non-dropping-particle" : "", "parse-names" : false, "suffix" : "" }, { "dropping-particle" : "", "family" : "Spalding", "given" : "Mark", "non-dropping-particle" : "", "parse-names" : false, "suffix" : "" }, { "dropping-particle" : "", "family" : "Perry", "given" : "Allison", "non-dropping-particle" : "", "parse-names" : false, "suffix" : "" } ], "container-title" : "Defenders", "id" : "ITEM-2", "issued" : { "date-parts" : [ [ "2011" ] ] }, "page" : "6-15", "title" : "Reefs at Risk: Revisited", "type" : "report", "volume" : "74" }, "uris" : [ "http://www.mendeley.com/documents/?uuid=c75ff4db-a598-4513-8180-d6ed39ca5dae" ] } ], "mendeley" : { "previouslyFormattedCitation" : "(Burke et al., 2011; Halpern et al., 2008)" }, "properties" : { "noteIndex" : 0 }, "schema" : "https://github.com/citation-style-language/schema/raw/master/csl-citation.json" }</w:instrText>
      </w:r>
      <w:r>
        <w:fldChar w:fldCharType="separate"/>
      </w:r>
      <w:r w:rsidR="00532115" w:rsidRPr="00532115">
        <w:rPr>
          <w:noProof/>
        </w:rPr>
        <w:t>(Burke et al., 2011; Halpern et al., 2008)</w:t>
      </w:r>
      <w:r>
        <w:fldChar w:fldCharType="end"/>
      </w:r>
      <w:r>
        <w:t xml:space="preserve">. </w:t>
      </w:r>
      <w:r w:rsidRPr="00703BBA">
        <w:t>Impacts of these land cover changes are exacerbated on tropical islands characterized by high rainfall, extreme weather events, steep slopes, erodible soils, and naturally dense vegetation</w:t>
      </w:r>
      <w:r>
        <w:t xml:space="preserve">, where </w:t>
      </w:r>
      <w:r w:rsidRPr="00703BBA">
        <w:t xml:space="preserve">land clearing alters the fraction of exposed soil much more than </w:t>
      </w:r>
      <w:r>
        <w:t>in regions with</w:t>
      </w:r>
      <w:r w:rsidRPr="00703BBA">
        <w:t xml:space="preserve"> sparse vegetation. </w:t>
      </w:r>
      <w:r w:rsidR="00281489">
        <w:t>L</w:t>
      </w:r>
      <w:r w:rsidR="00281489" w:rsidRPr="00703BBA">
        <w:t xml:space="preserve">and cover change </w:t>
      </w:r>
      <w:r w:rsidR="00281489">
        <w:t>can alter</w:t>
      </w:r>
      <w:r w:rsidR="00281489" w:rsidRPr="00703BBA">
        <w:t xml:space="preserve"> the timing, composition, and mass of sediment loads to coral reefs, causing enhanced sedimentation on corals near the outlets of impacted watersheds </w:t>
      </w:r>
      <w:r w:rsidR="00281489" w:rsidRPr="00703BBA">
        <w:fldChar w:fldCharType="begin" w:fldLock="1"/>
      </w:r>
      <w:r w:rsidR="0028443C">
        <w:instrText>ADDIN CSL_CITATION { "citationItems" : [ { "id" : "ITEM-1", "itemData" : { "ISBN" : "0036-8075",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"previouslyFormattedCitation" : "(Syvitski et al., 2005)" }, "properties" : { "noteIndex" : 0 }, "schema" : "https://github.com/citation-style-language/schema/raw/master/csl-citation.json" }</w:instrText>
      </w:r>
      <w:r w:rsidR="00281489" w:rsidRPr="00703BBA">
        <w:fldChar w:fldCharType="separate"/>
      </w:r>
      <w:r w:rsidR="00532115" w:rsidRPr="00532115">
        <w:rPr>
          <w:noProof/>
        </w:rPr>
        <w:t>(Syvitski et al., 2005)</w:t>
      </w:r>
      <w:r w:rsidR="00281489" w:rsidRPr="00703BBA">
        <w:fldChar w:fldCharType="end"/>
      </w:r>
      <w:r w:rsidR="00281489">
        <w:t>.</w:t>
      </w:r>
      <w:r w:rsidRPr="00703BBA">
        <w:t xml:space="preserve"> Sediment can bond with and transport other pollutants, attenuates light for photosynthesis, prevents larval recruitment, and stresses or smothers the coral organisms </w:t>
      </w:r>
      <w:r w:rsidRPr="00703BBA">
        <w:fldChar w:fldCharType="begin" w:fldLock="1"/>
      </w:r>
      <w:r w:rsidR="0028443C">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"mendeley" : { "previouslyFormattedCitation" : "(Fabricius, 2005)" }, "properties" : { "noteIndex" : 0 }, "schema" : "https://github.com/citation-style-language/schema/raw/master/csl-citation.json" }</w:instrText>
      </w:r>
      <w:r w:rsidRPr="00703BBA">
        <w:fldChar w:fldCharType="separate"/>
      </w:r>
      <w:r w:rsidRPr="002778B6">
        <w:rPr>
          <w:noProof/>
        </w:rPr>
        <w:t>(Fabricius, 2005)</w:t>
      </w:r>
      <w:r w:rsidRPr="00703BBA">
        <w:fldChar w:fldCharType="end"/>
      </w:r>
      <w:r w:rsidRPr="00703BBA">
        <w:t xml:space="preserve">. </w:t>
      </w:r>
      <w:r w:rsidR="00281489">
        <w:t xml:space="preserve">Damage to coral organisms and ecosystems is determined by the magnitude and duration of exposure, which are controlled by hydrodynamic processes </w:t>
      </w:r>
      <w:r w:rsidR="00281489">
        <w:fldChar w:fldCharType="begin" w:fldLock="1"/>
      </w:r>
      <w:r w:rsidR="0028443C">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"(Storlazzi et al., 2009)" }, "properties" : { "noteIndex" : 0 }, "schema" : "https://github.com/citation-style-language/schema/raw/master/csl-citation.json" }</w:instrText>
      </w:r>
      <w:r w:rsidR="00281489">
        <w:fldChar w:fldCharType="separate"/>
      </w:r>
      <w:r w:rsidR="00532115" w:rsidRPr="00532115">
        <w:rPr>
          <w:noProof/>
        </w:rPr>
        <w:t>(Storlazzi et al., 2009)</w:t>
      </w:r>
      <w:r w:rsidR="00281489">
        <w:fldChar w:fldCharType="end"/>
      </w:r>
      <w:r w:rsidR="00281489">
        <w:t xml:space="preserve">. </w:t>
      </w:r>
      <w:r w:rsidRPr="00703BBA">
        <w:t xml:space="preserve">Deposited sediment can be resuspended due to wave action and reworked over the reef, causing persistent negative effects to ecosystem health </w:t>
      </w:r>
      <w:r w:rsidRPr="00703BBA">
        <w:fldChar w:fldCharType="begin" w:fldLock="1"/>
      </w:r>
      <w:r w:rsidR="0028443C">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"previouslyFormattedCitation" : "(Wolanski et al., 2003)" }, "properties" : { "noteIndex" : 0 }, "schema" : "https://github.com/citation-style-language/schema/raw/master/csl-citation.json" }</w:instrText>
      </w:r>
      <w:r w:rsidRPr="00703BBA">
        <w:fldChar w:fldCharType="separate"/>
      </w:r>
      <w:r w:rsidR="00532115" w:rsidRPr="00532115">
        <w:rPr>
          <w:noProof/>
        </w:rPr>
        <w:t>(Wolanski et al., 2003)</w:t>
      </w:r>
      <w:r w:rsidRPr="00703BBA">
        <w:fldChar w:fldCharType="end"/>
      </w:r>
      <w:r w:rsidRPr="00703BBA">
        <w:t xml:space="preserve"> and distributing impacts to larger areas </w:t>
      </w:r>
      <w:r w:rsidRPr="00703BBA">
        <w:fldChar w:fldCharType="begin" w:fldLock="1"/>
      </w:r>
      <w:r w:rsidR="0028443C">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rsidRPr="00703BBA">
        <w:fldChar w:fldCharType="separate"/>
      </w:r>
      <w:r w:rsidR="00532115" w:rsidRPr="00532115">
        <w:rPr>
          <w:noProof/>
        </w:rPr>
        <w:t>(Presto et al., 2006)</w:t>
      </w:r>
      <w:r w:rsidRPr="00703BBA">
        <w:fldChar w:fldCharType="end"/>
      </w:r>
      <w:r w:rsidRPr="00703BBA">
        <w:t>.</w:t>
      </w:r>
      <w:r>
        <w:t xml:space="preserve"> </w:t>
      </w:r>
    </w:p>
    <w:p w14:paraId="13A7145F" w14:textId="7D8ED002" w:rsidR="00806C21" w:rsidRPr="00703BBA" w:rsidRDefault="00806C21" w:rsidP="005009D9">
      <w:pPr>
        <w:ind w:firstLine="432"/>
      </w:pPr>
      <w:r>
        <w:t xml:space="preserve">In addition to monitoring coral health, effective coral reef conservation requires a more integrated understanding of sediment dynamics linking sediment discharge from the watershed, hydrodynamics on the reef, and the resulting sedimentation exposure to corals </w:t>
      </w:r>
      <w:r>
        <w:fldChar w:fldCharType="begin" w:fldLock="1"/>
      </w:r>
      <w:r w:rsidR="0028443C">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"id" : "ITEM-2", "itemData" : { "DOI" : "10.1016/j.cosust.2014.01.003", "ISSN" : "18773435", "author" : [ { "dropping-particle" : "", "family" : "Risk", "given" : "Michael J", "non-dropping-particle" : "", "parse-names" : false, "suffix" : "" } ], "container-title" : "Current Opinion in Environmental Sustainability", "id" : "ITEM-2", "issued" : { "date-parts" : [ [ "2014", "4" ] ] }, "page" : "108-117", "publisher" : "Elsevier B.V.", "title" : "Assessing the effects of sediments and nutrients on coral reefs", "type" : "article-journal", "volume" : "7" }, "uris" : [ "http://www.mendeley.com/documents/?uuid=6d838c59-39c0-49c0-9060-c7c5ae6170ba" ] }, { "id" : "ITEM-3", "itemData" : { "DOI" : "10.1016/j.marpolbul.2005.06.028", "ISSN" : "0025-326X", "PMID" : "16054653", "abstract" : "Coral reefs are in crisis. Globally, our reefs are degrading at an accelerating rate and present methodologies for coral-reef 'health' assessment, although providing important information in describing these global declines, have been unable to halt these declines. These assessments are usually employed with no clear purpose and using uncorrelated methods resulting in a failure to prevent or mitigate coral reef deterioration. If we are to ever successfully intervene, we must move beyond the current paradigm, where assessments and intervention decisions are based primarily on descriptive science and embrace a paradigm that promotes both descriptive and mechanistic science to recognize a problem, and recognize it before it becomes a crisis. The primary methodology in this alternative paradigm is analogous to the clinical and diagnostic methodologies of evidence-based medicine. Adopting this new paradigm can provide the evidence to target management actions on those stressors currently impacting reef ecosystems as well as providing a means for proactive management actions to avert irreversible habitat decline.", "author" : [ { "dropping-particle" : "", "family" : "Downs", "given" : "Craig a", "non-dropping-particle" : "", "parse-names" : false, "suffix" : "" }, { "dropping-particle" : "", "family" : "Woodley", "given" : "Cheryl M", "non-dropping-particle" : "", "parse-names" : false, "suffix" : "" }, { "dropping-particle" : "", "family" : "Richmond", "given" : "Robert H", "non-dropping-particle" : "", "parse-names" : false, "suffix" : "" }, { "dropping-particle" : "", "family" : "Lanning", "given" : "Lynda L", "non-dropping-particle" : "", "parse-names" : false, "suffix" : "" }, { "dropping-particle" : "", "family" : "Owen", "given" : "Richard", "non-dropping-particle" : "", "parse-names" : false, "suffix" : "" } ], "container-title" : "Marine pollution bulletin", "id" : "ITEM-3", "issue" : "5-7", "issued" : { "date-parts" : [ [ "2005", "1" ] ] }, "page" : "486-94", "title" : "Shifting the paradigm of coral-reef 'health' assessment", "type" : "article-journal", "volume" : "51" }, "uris" : [ "http://www.mendeley.com/documents/?uuid=2f9f2ef4-9bb0-451a-997a-aff023a290a7" ] } ], "mendeley" : { "previouslyFormattedCitation" : "(Downs et al., 2005; Klein et al., 2012; Risk, 2014)" }, "properties" : { "noteIndex" : 0 }, "schema" : "https://github.com/citation-style-language/schema/raw/master/csl-citation.json" }</w:instrText>
      </w:r>
      <w:r>
        <w:fldChar w:fldCharType="separate"/>
      </w:r>
      <w:r w:rsidR="00532115" w:rsidRPr="00532115">
        <w:rPr>
          <w:noProof/>
        </w:rPr>
        <w:t>(Downs et al., 2005; Klein et al., 2012; Risk, 2014)</w:t>
      </w:r>
      <w:r>
        <w:fldChar w:fldCharType="end"/>
      </w:r>
      <w:r>
        <w:t>. C</w:t>
      </w:r>
      <w:r w:rsidRPr="00703BBA">
        <w:t xml:space="preserve">oral reef managers are interested in establishing baselines for objective metrics of </w:t>
      </w:r>
      <w:r>
        <w:t xml:space="preserve">intervention </w:t>
      </w:r>
      <w:r w:rsidRPr="00703BBA">
        <w:t>success</w:t>
      </w:r>
      <w:r>
        <w:t xml:space="preserve"> </w:t>
      </w:r>
      <w:r w:rsidRPr="00703BBA">
        <w:t>like reduced sediment loading to bays or reduced sedimentation on coral reefs</w:t>
      </w:r>
      <w:r>
        <w:t xml:space="preserve"> </w:t>
      </w:r>
      <w:r>
        <w:fldChar w:fldCharType="begin" w:fldLock="1"/>
      </w:r>
      <w:r w:rsidR="0028443C">
        <w:instrText>ADDIN CSL_CITATION { "citationItems" : [ { "id" : "ITEM-1", "itemData" : { "DOI" : "10.1016/j.marpolbul.2011.10.030", "ISSN" : "1879-3363", "PMID" : "22136764", "abstract" : "Degradation of coastal ecosystems in the Great Barrier Reef (GBR), Australia, has been linked with a decline in water quality from land-based runoff. This paper examines the reduction in current end-of-catchment loads required for total suspended solids (TSS) and dissolved inorganic nitrogen (DIN) to achieve GBR water quality guidelines. Based on first-order estimates of sustainable pollutant loads, current TSS and DIN loads would need to be reduced by approximately 7000ktons/y (41%) and 6000tons/y (38%), respectively. Next, these estimated reductions for TSS and DIN are compared with Reef Plan targets for anthropogenic sediment (-20% by 2020) and nitrogen (-50% by 2013) loads. If successful, these targets will accomplish approximately 40% of TSS and 92% of DIN load reductions required to achieve sustainable loads to the GBR lagoon. These first-order estimates elucidate the need to establish ecologically relevant targets for river pollutant loads to the GBR for management and policy.", "author" : [ { "dropping-particle" : "", "family" : "Kroon", "given" : "Frederieke J", "non-dropping-particle" : "", "parse-names" : false, "suffix" : "" } ], "container-title" : "Marine pollution bulletin", "id" : "ITEM-1", "issue" : "4-9", "issued" : { "date-parts" : [ [ "2012", "1" ] ] }, "page" : "261-6", "publisher" : "Elsevier Ltd", "title" : "Towards ecologically relevant targets for river pollutant loads to the Great Barrier Reef.", "type" : "article-journal", "volume" : "65" }, "uris" : [ "http://www.mendeley.com/documents/?uuid=b0175ca6-9f49-4232-bc78-6a6e3ed99aac" ] } ], "mendeley" : { "previouslyFormattedCitation" : "(Kroon, 2012)" }, "properties" : { "noteIndex" : 0 }, "schema" : "https://github.com/citation-style-language/schema/raw/master/csl-citation.json" }</w:instrText>
      </w:r>
      <w:r>
        <w:fldChar w:fldCharType="separate"/>
      </w:r>
      <w:r w:rsidRPr="002778B6">
        <w:rPr>
          <w:noProof/>
        </w:rPr>
        <w:t>(Kroon, 2012)</w:t>
      </w:r>
      <w:r>
        <w:fldChar w:fldCharType="end"/>
      </w:r>
      <w:r w:rsidR="00281489">
        <w:t>.</w:t>
      </w:r>
      <w:r>
        <w:t xml:space="preserve"> </w:t>
      </w:r>
      <w:r w:rsidR="00281489">
        <w:t>These metrics</w:t>
      </w:r>
      <w:r>
        <w:t xml:space="preserve"> require</w:t>
      </w:r>
      <w:r w:rsidRPr="00703BBA">
        <w:t xml:space="preserve"> simple yet effective methods to quantify sediment yield from key areas, characterize current circulation over the reef, and measure sedimentation rates on corals.</w:t>
      </w:r>
    </w:p>
    <w:p w14:paraId="0BC52BF9" w14:textId="77777777" w:rsidR="00806C21" w:rsidRDefault="00806C21" w:rsidP="005009D9">
      <w:pPr>
        <w:pStyle w:val="Heading2"/>
        <w:numPr>
          <w:ilvl w:val="0"/>
          <w:numId w:val="0"/>
        </w:numPr>
      </w:pPr>
      <w:bookmarkStart w:id="1" w:name="_Toc389207880"/>
      <w:r w:rsidRPr="00703BBA">
        <w:t xml:space="preserve">Previous </w:t>
      </w:r>
      <w:bookmarkEnd w:id="1"/>
      <w:r>
        <w:t>Research and Scientific Motivation</w:t>
      </w:r>
    </w:p>
    <w:p w14:paraId="2634B06C" w14:textId="5D77D6BD" w:rsidR="00806C21" w:rsidRPr="00CF7C98" w:rsidRDefault="00806C21" w:rsidP="005009D9">
      <w:pPr>
        <w:ind w:firstLine="709"/>
      </w:pPr>
      <w:r>
        <w:t xml:space="preserve">Previous approaches to assess anthropogenic impacts on coral reefs have </w:t>
      </w:r>
      <w:r w:rsidR="00DD6E52">
        <w:t>monitored</w:t>
      </w:r>
      <w:r>
        <w:t xml:space="preserve"> coral health </w:t>
      </w:r>
      <w:r w:rsidR="00281489">
        <w:t xml:space="preserve">metrics </w:t>
      </w:r>
      <w:r>
        <w:t xml:space="preserve">over time </w:t>
      </w:r>
      <w:r>
        <w:fldChar w:fldCharType="begin" w:fldLock="1"/>
      </w:r>
      <w:r w:rsidR="0028443C">
        <w:instrText>ADDIN CSL_CITATION { "citationItems" : [ { "id" : "ITEM-1", "itemData" : { "author" : [ { "dropping-particle" : "", "family" : "Dahl", "given" : "Arthur", "non-dropping-particle" : "", "parse-names" : false, "suffix" : "" }, { "dropping-particle" : "", "family" : "Lamberts", "given" : "Austin", "non-dropping-particle" : "", "parse-names" : false, "suffix" : "" } ], "container-title" : "Pacific Science", "id" : "ITEM-1", "issue" : "3", "issued" : { "date-parts" : [ [ "1977" ] ] }, "page" : "309-319", "title" : "Environmental Impact on a Samoan Coral Reef: a resurvey of Mayors 1917 transect", "type" : "article-journal", "volume" : "31" }, "uris" : [ "http://www.mendeley.com/documents/?uuid=02af7e2e-3f41-4132-8563-c7d1435f662a" ] } ], "mendeley" : { "previouslyFormattedCitation" : "(Dahl and Lamberts, 1977)" }, "properties" : { "noteIndex" : 0 }, "schema" : "https://github.com/citation-style-language/schema/raw/master/csl-citation.json" }</w:instrText>
      </w:r>
      <w:r>
        <w:fldChar w:fldCharType="separate"/>
      </w:r>
      <w:r w:rsidR="00532115" w:rsidRPr="00532115">
        <w:rPr>
          <w:noProof/>
        </w:rPr>
        <w:t>(Dahl and Lamberts, 1977)</w:t>
      </w:r>
      <w:r>
        <w:fldChar w:fldCharType="end"/>
      </w:r>
      <w:r>
        <w:t xml:space="preserve">, or correlated reef health with stream water quality across various sites </w:t>
      </w:r>
      <w:r>
        <w:fldChar w:fldCharType="begin" w:fldLock="1"/>
      </w:r>
      <w:r w:rsidR="0028443C">
        <w:instrText>ADDIN CSL_CITATION { "citationItems" : [ { "id" : "ITEM-1", "itemData" : { "DOI" : "10.1007/s10661-005-2019-4", "ISSN" : "0167-6369", "PMID" : "16418902", "abstract" : "Surveys were completed on Tutuila Island, American Samoa, to characterize reef development and assess the impacts of non-point source pollution on adjacent coral reefs at six sites. Multivariate analyses of benthic and coral community data found similar modern reef development at three locations; Aoa, Alofau, and Leone. These sites are situated in isolated bays with gentle sloping foundations. Aoa reefs had the highest estimates of crustose coralline algae cover and coral species richness, while Leone and Alofau showed high abundances of macroalgae and Porites corals. Aoa has the largest reef flat between watershed discharge and the reef slope, and the lowest human population density. Masefau and Fagaalu have a different geomorphology consisting of cemented staghorn coral fragments and steep slopes, however, benthic and coral communities were not similar. Benthic data suggest Fagaalu is heavily impacted compared with all other sites. Reef communities were assessed as bio-criteria indicators for waterbody health, using the EPA aquatic life use support designations of (1) fully supportive, (2) partially supportive, and (3) non-supportive for aquatic life. All sites resulted in a partially supportive ranking except Fagaalu, which was non-supportive. The results of this rapid assessment based upon relative benthic community measures are less desirable than long-term dataset analyses from monitoring programs, however it fills an important role for regulatory agencies required to report annual waterbody assessments. Future monitoring sites should be established to increase the number of replicates within each geological and physical setting to allow for meaningful comparisons along a gradient of hypothesized pollution levels.", "author" : [ { "dropping-particle" : "", "family" : "Houk", "given" : "Peter", "non-dropping-particle" : "", "parse-names" : false, "suffix" : "" }, { "dropping-particle" : "", "family" : "DiDonato", "given" : "Guy T", "non-dropping-particle" : "", "parse-names" : false, "suffix" : "" }, { "dropping-particle" : "", "family" : "Iguel", "given" : "John", "non-dropping-particle" : "", "parse-names" : false, "suffix" : "" }, { "dropping-particle" : "", "family" : "Woesik", "given" : "Robert", "non-dropping-particle" : "Van", "parse-names" : false, "suffix" : "" } ], "container-title" : "Environmental monitoring and assessment", "id" : "ITEM-1", "issue" : "1-3", "issued" : { "date-parts" : [ [ "2005", "8" ] ] }, "page" : "11-27", "title" : "Assessing the effects of non-point source pollution on American Samoa's coral reef communities", "type" : "article-journal", "volume" : "107" }, "uris" : [ "http://www.mendeley.com/documents/?uuid=731f9e80-4b63-4bee-a6b1-ba4f20308507" ] } ], "mendeley" : { "previouslyFormattedCitation" : "(Houk et al., 2005)" }, "properties" : { "noteIndex" : 0 }, "schema" : "https://github.com/citation-style-language/schema/raw/master/csl-citation.json" }</w:instrText>
      </w:r>
      <w:r>
        <w:fldChar w:fldCharType="separate"/>
      </w:r>
      <w:r w:rsidR="00532115" w:rsidRPr="00532115">
        <w:rPr>
          <w:noProof/>
        </w:rPr>
        <w:t>(Houk et al., 2005)</w:t>
      </w:r>
      <w:r>
        <w:fldChar w:fldCharType="end"/>
      </w:r>
      <w:r>
        <w:t xml:space="preserve">. </w:t>
      </w:r>
      <w:r w:rsidRPr="00703BBA">
        <w:t xml:space="preserve">Many researchers </w:t>
      </w:r>
      <w:r>
        <w:t>continue to use coral health metrics</w:t>
      </w:r>
      <w:r w:rsidRPr="00703BBA">
        <w:t xml:space="preserve"> to assess </w:t>
      </w:r>
      <w:r>
        <w:t xml:space="preserve">anthropogenic impacts </w:t>
      </w:r>
      <w:r w:rsidRPr="00703BBA">
        <w:fldChar w:fldCharType="begin" w:fldLock="1"/>
      </w:r>
      <w:r w:rsidR="0028443C">
        <w:instrText>ADDIN CSL_CITATION { "citationItems" : [ { "id" : "ITEM-1", "itemData" : { "author" : [ { "dropping-particle" : "", "family" : "Houk", "given" : "Peter", "non-dropping-particle" : "", "parse-names" : false, "suffix" : "" }, { "dropping-particle" : "", "family" : "Benavente", "given" : "David", "non-dropping-particle" : "", "parse-names" : false, "suffix" : "" }, { "dropping-particle" : "", "family" : "Johnson", "given" : "Steven", "non-dropping-particle" : "", "parse-names" : false, "suffix" : "" } ], "id" : "ITEM-1", "issue" : "April", "issued" : { "date-parts" : [ [ "2013" ] ] }, "title" : "Watershed-based coral reef monitoring across Tutuila , American Samoa : Summary of decadal trends and 2013 assessment", "type" : "article-journal" }, "uris" : [ "http://www.mendeley.com/documents/?uuid=cbf641dc-af46-4a60-a9cb-dd2526cbaaca" ] } ], "mendeley" : { "previouslyFormattedCitation" : "(Houk et al., 2013)" }, "properties" : { "noteIndex" : 0 }, "schema" : "https://github.com/citation-style-language/schema/raw/master/csl-citation.json" }</w:instrText>
      </w:r>
      <w:r w:rsidRPr="00703BBA">
        <w:fldChar w:fldCharType="separate"/>
      </w:r>
      <w:r w:rsidR="00532115" w:rsidRPr="00532115">
        <w:rPr>
          <w:noProof/>
        </w:rPr>
        <w:t>(Houk et al., 2013)</w:t>
      </w:r>
      <w:r w:rsidRPr="00703BBA">
        <w:fldChar w:fldCharType="end"/>
      </w:r>
      <w:r w:rsidRPr="00703BBA">
        <w:t xml:space="preserve"> but it is difficult to attribute cha</w:t>
      </w:r>
      <w:r>
        <w:t xml:space="preserve">nges in coral health to a specific </w:t>
      </w:r>
      <w:r w:rsidRPr="00703BBA">
        <w:t xml:space="preserve">stressor </w:t>
      </w:r>
      <w:r w:rsidRPr="00703BBA">
        <w:fldChar w:fldCharType="begin" w:fldLock="1"/>
      </w:r>
      <w:r w:rsidR="0028443C">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"id" : "ITEM-2", "itemData" : { "ISBN" : "0722-4028", "author" : [ { "dropping-particle" : "", "family" : "Grigg", "given" : "R. W.", "non-dropping-particle" : "", "parse-names" : false, "suffix" : "" } ], "container-title" : "Coral Reefs", "id" : "ITEM-2", "issue" : "4", "issued" : { "date-parts" : [ [ "1995" ] ] }, "page" : "253-266", "title" : "Coral reefs in an urban embayment in Hawaii: a complex case history controlled by natural and anthropogenic stress", "type" : "article-journal", "volume" : "14" }, "uris" : [ "http://www.mendeley.com/documents/?uuid=5f5b321e-6f80-4602-bc2e-8889e73300a9" ] } ], "mendeley" : { "manualFormatting" : "(Grigg 1995)", "previouslyFormattedCitation" : "(Grigg, 1995; Wolanski et al., 2003)" }, "properties" : { "noteIndex" : 0 }, "schema" : "https://github.com/citation-style-language/schema/raw/master/csl-citation.json" }</w:instrText>
      </w:r>
      <w:r w:rsidRPr="00703BBA">
        <w:fldChar w:fldCharType="separate"/>
      </w:r>
      <w:r w:rsidRPr="00B9633D">
        <w:rPr>
          <w:noProof/>
        </w:rPr>
        <w:t>(Grigg 1995)</w:t>
      </w:r>
      <w:r w:rsidRPr="00703BBA">
        <w:fldChar w:fldCharType="end"/>
      </w:r>
      <w:r>
        <w:t>.</w:t>
      </w:r>
      <w:r w:rsidRPr="00703BBA">
        <w:t xml:space="preserve"> </w:t>
      </w:r>
      <w:r>
        <w:t>Biological approaches may document increased sedimentation on corals but fail to address the specific process(</w:t>
      </w:r>
      <w:proofErr w:type="spellStart"/>
      <w:r>
        <w:t>es</w:t>
      </w:r>
      <w:proofErr w:type="spellEnd"/>
      <w:r>
        <w:t xml:space="preserve">) increasing sedimentation, and hence an opportune point of intervention for environmental managers </w:t>
      </w:r>
      <w:r>
        <w:fldChar w:fldCharType="begin" w:fldLock="1"/>
      </w:r>
      <w:r w:rsidR="0028443C">
        <w:instrText>ADDIN CSL_CITATION { "citationItems" : [ { "id" : "ITEM-1", "itemData" : { "DOI" : "10.1016/j.marpolbul.2005.06.028", "ISSN" : "0025-326X", "PMID" : "16054653", "abstract" : "Coral reefs are in crisis. Globally, our reefs are degrading at an accelerating rate and present methodologies for coral-reef 'health' assessment, although providing important information in describing these global declines, have been unable to halt these declines. These assessments are usually employed with no clear purpose and using uncorrelated methods resulting in a failure to prevent or mitigate coral reef deterioration. If we are to ever successfully intervene, we must move beyond the current paradigm, where assessments and intervention decisions are based primarily on descriptive science and embrace a paradigm that promotes both descriptive and mechanistic science to recognize a problem, and recognize it before it becomes a crisis. The primary methodology in this alternative paradigm is analogous to the clinical and diagnostic methodologies of evidence-based medicine. Adopting this new paradigm can provide the evidence to target management actions on those stressors currently impacting reef ecosystems as well as providing a means for proactive management actions to avert irreversible habitat decline.", "author" : [ { "dropping-particle" : "", "family" : "Downs", "given" : "Craig a", "non-dropping-particle" : "", "parse-names" : false, "suffix" : "" }, { "dropping-particle" : "", "family" : "Woodley", "given" : "Cheryl M", "non-dropping-particle" : "", "parse-names" : false, "suffix" : "" }, { "dropping-particle" : "", "family" : "Richmond", "given" : "Robert H", "non-dropping-particle" : "", "parse-names" : false, "suffix" : "" }, { "dropping-particle" : "", "family" : "Lanning", "given" : "Lynda L", "non-dropping-particle" : "", "parse-names" : false, "suffix" : "" }, { "dropping-particle" : "", "family" : "Owen", "given" : "Richard", "non-dropping-particle" : "", "parse-names" : false, "suffix" : "" } ], "container-title" : "Marine pollution bulletin", "id" : "ITEM-1", "issue" : "5-7", "issued" : { "date-parts" : [ [ "2005", "1" ] ] }, "page" : "486-94", "title" : "Shifting the paradigm of coral-reef 'health' assessment", "type" : "article-journal", "volume" : "51" }, "uris" : [ "http://www.mendeley.com/documents/?uuid=2f9f2ef4-9bb0-451a-997a-aff023a290a7" ] } ], "mendeley" : { "previouslyFormattedCitation" : "(Downs et al., 2005)" }, "properties" : { "noteIndex" : 0 }, "schema" : "https://github.com/citation-style-language/schema/raw/master/csl-citation.json" }</w:instrText>
      </w:r>
      <w:r>
        <w:fldChar w:fldCharType="separate"/>
      </w:r>
      <w:r w:rsidRPr="009A7D8B">
        <w:rPr>
          <w:noProof/>
        </w:rPr>
        <w:t>(Downs et al., 2005)</w:t>
      </w:r>
      <w:r>
        <w:fldChar w:fldCharType="end"/>
      </w:r>
      <w:r>
        <w:t xml:space="preserve">. As an alternative to the biological monitoring approaches, groups such as the USGS Ridge-to-Reef Program  (see </w:t>
      </w:r>
      <w:r>
        <w:fldChar w:fldCharType="begin" w:fldLock="1"/>
      </w:r>
      <w:r w:rsidR="0028443C">
        <w:instrText>ADDIN CSL_CITATION { "citationItems" : [ { "id" : "ITEM-1", "itemData" : { "author" : [ { "dropping-particle" : "", "family" : "Field", "given" : "M.E.", "non-dropping-particle" : "", "parse-names" : false, "suffix" : "" }, { "dropping-particle" : "", "family" : "Cochran, S.A.", "given" : "", "non-dropping-particle" : "", "parse-names" : false, "suffix" : "" }, { "dropping-particle" : "", "family" : "Logan", "given" : "J.B.", "non-dropping-particle" : "", "parse-names" : false, "suffix" : "" }, { "dropping-particle" : "", "family" : "Storlazzi", "given" : "Curt D.", "non-dropping-particle" : "", "parse-names" : false, "suffix" : "" } ], "id" : "ITEM-1", "issued" : { "date-parts" : [ [ "2008" ] ] }, "page" : "180", "title" : "The coral reef of south Moloka\u02bbi, Hawai\u02bbi; Portrait of a sediment-threatened reef, U.S. Geological Survey Scientific Investigations Report 2007-5101", "type" : "report" }, "uris" : [ "http://www.mendeley.com/documents/?uuid=09f5b2f0-8998-41e7-b6bc-389d1361b069" ] } ], "mendeley" : { "manualFormatting" : "Field et al. (2008)", "previouslyFormattedCitation" : "(Field et al., 2008)" }, "properties" : { "noteIndex" : 0 }, "schema" : "https://github.com/citation-style-language/schema/raw/master/csl-citation.json" }</w:instrText>
      </w:r>
      <w:r>
        <w:fldChar w:fldCharType="separate"/>
      </w:r>
      <w:r>
        <w:rPr>
          <w:noProof/>
        </w:rPr>
        <w:t>Field et al. (</w:t>
      </w:r>
      <w:r w:rsidRPr="00B5093C">
        <w:rPr>
          <w:noProof/>
        </w:rPr>
        <w:t>2008)</w:t>
      </w:r>
      <w:r>
        <w:fldChar w:fldCharType="end"/>
      </w:r>
      <w:r>
        <w:t>, and references therein)  have pursued integrated,</w:t>
      </w:r>
      <w:r w:rsidRPr="003343A1">
        <w:t xml:space="preserve"> process-oriented </w:t>
      </w:r>
      <w:r>
        <w:t xml:space="preserve">research </w:t>
      </w:r>
      <w:r w:rsidRPr="003343A1">
        <w:t>to provide scientific information</w:t>
      </w:r>
      <w:r>
        <w:t xml:space="preserve"> on sediment sources and dynamics</w:t>
      </w:r>
      <w:r w:rsidRPr="003343A1">
        <w:t xml:space="preserve"> to resource managers </w:t>
      </w:r>
      <w:r>
        <w:fldChar w:fldCharType="begin" w:fldLock="1"/>
      </w:r>
      <w:r w:rsidR="0028443C">
        <w:instrText>ADDIN CSL_CITATION { "citationItems" : [ { "id" : "ITEM-1", "itemData" : { "author" : [ { "dropping-particle" : "", "family" : "Atkinson", "given" : "Carter", "non-dropping-particle" : "", "parse-names" : false, "suffix" : "" }, { "dropping-particle" : "", "family" : "Medeiros", "given" : "Arthur", "non-dropping-particle" : "", "parse-names" : false, "suffix" : "" } ], "id" : "ITEM-1", "issued" : { "date-parts" : [ [ "2006" ] ] }, "title" : "Trip Report : Pilot Study of Factors Linking Watershed Function and Coastal Ecosystem Health in American Samoa", "type" : "report" }, "uris" : [ "http://www.mendeley.com/documents/?uuid=77216554-453f-4992-adad-1a6e143ff537" ] } ], "mendeley" : { "previouslyFormattedCitation" : "(Atkinson and Medeiros, 2006)" }, "properties" : { "noteIndex" : 0 }, "schema" : "https://github.com/citation-style-language/schema/raw/master/csl-citation.json" }</w:instrText>
      </w:r>
      <w:r>
        <w:fldChar w:fldCharType="separate"/>
      </w:r>
      <w:r w:rsidR="00532115" w:rsidRPr="00532115">
        <w:rPr>
          <w:noProof/>
        </w:rPr>
        <w:t>(Atkinson and Medeiros, 2006)</w:t>
      </w:r>
      <w:r>
        <w:fldChar w:fldCharType="end"/>
      </w:r>
      <w:r>
        <w:t xml:space="preserve">.  </w:t>
      </w:r>
    </w:p>
    <w:p w14:paraId="4E60E538" w14:textId="297C41F5" w:rsidR="00806C21" w:rsidRDefault="00806C21" w:rsidP="005009D9">
      <w:pPr>
        <w:ind w:firstLine="709"/>
      </w:pPr>
      <w:r w:rsidRPr="00703BBA">
        <w:t>Coral sedimentation field studies</w:t>
      </w:r>
      <w:r>
        <w:t xml:space="preserve"> like Ridge-to-Reef</w:t>
      </w:r>
      <w:r w:rsidRPr="00703BBA">
        <w:t xml:space="preserve"> have three general components</w:t>
      </w:r>
      <w:r>
        <w:t>, which are reflected in the three chapter structure of this dissertation</w:t>
      </w:r>
      <w:r w:rsidRPr="00703BBA">
        <w:t xml:space="preserve">: watershed inputs, hydrodynamic circulation over the reef, and </w:t>
      </w:r>
      <w:r>
        <w:t>how they interact to govern spatiotemporal distribution of sediment</w:t>
      </w:r>
      <w:r w:rsidR="00DD6E52">
        <w:t xml:space="preserve"> accumulation</w:t>
      </w:r>
      <w:r>
        <w:t xml:space="preserve"> on the reef.</w:t>
      </w:r>
      <w:r w:rsidRPr="00703BBA">
        <w:t xml:space="preserve"> Each of the three components requires significant expertise</w:t>
      </w:r>
      <w:r>
        <w:t xml:space="preserve"> and </w:t>
      </w:r>
      <w:r w:rsidRPr="00703BBA">
        <w:t>specialized equipment, so most studies</w:t>
      </w:r>
      <w:r>
        <w:t xml:space="preserve"> </w:t>
      </w:r>
      <w:r w:rsidRPr="00703BBA">
        <w:t>have</w:t>
      </w:r>
      <w:r>
        <w:t xml:space="preserve"> either</w:t>
      </w:r>
      <w:r w:rsidRPr="00703BBA">
        <w:t xml:space="preserve"> focused on</w:t>
      </w:r>
      <w:r>
        <w:t xml:space="preserve"> only one component, or integrate large-scale </w:t>
      </w:r>
      <w:r w:rsidRPr="00703BBA">
        <w:t xml:space="preserve">collaborative efforts between watershed scientists, oceanographers, and coral ecologists </w:t>
      </w:r>
      <w:r w:rsidRPr="00703BBA">
        <w:fldChar w:fldCharType="begin" w:fldLock="1"/>
      </w:r>
      <w:r w:rsidR="0028443C">
        <w:instrText>ADDIN CSL_CITATION { "citationItems" : [ { "id" : "ITEM-1",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"ITEM-1", "issued" : { "date-parts" : [ [ "2012" ] ] }, "page" : "1-9", "title" : "Intra-annual variation in turbidity in response to terrestrial runoff on near-shore coral reefs of the Great Barrier Reef", "type" : "article-journal" }, "uris" : [ "http://www.mendeley.com/documents/?uuid=e32df877-4a65-4333-a49a-aef34c53e194"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"id" : "ITEM-3",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"ITEM-3",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Fabricius et al., 2012; Storlazzi et al., 2009)" }, "properties" : { "noteIndex" : 0 }, "schema" : "https://github.com/citation-style-language/schema/raw/master/csl-citation.json" }</w:instrText>
      </w:r>
      <w:r w:rsidRPr="00703BBA">
        <w:fldChar w:fldCharType="separate"/>
      </w:r>
      <w:r w:rsidR="00532115" w:rsidRPr="00532115">
        <w:rPr>
          <w:noProof/>
        </w:rPr>
        <w:t>(Draut et al., 2009; Fabricius et al., 2012; Storlazzi et al., 2009)</w:t>
      </w:r>
      <w:r w:rsidRPr="00703BBA">
        <w:fldChar w:fldCharType="end"/>
      </w:r>
      <w:r w:rsidRPr="00703BBA">
        <w:t xml:space="preserve">.  These large-scale collaborative efforts are important for integrating </w:t>
      </w:r>
      <w:r>
        <w:t>state-</w:t>
      </w:r>
      <w:r>
        <w:lastRenderedPageBreak/>
        <w:t xml:space="preserve">of-the-art knowledge </w:t>
      </w:r>
      <w:r w:rsidRPr="00703BBA">
        <w:t>in each field, but are generally beyond the capabilities of management-oriented investigations</w:t>
      </w:r>
      <w:r>
        <w:t>,</w:t>
      </w:r>
      <w:r w:rsidRPr="00703BBA">
        <w:t xml:space="preserve"> </w:t>
      </w:r>
      <w:r>
        <w:t xml:space="preserve">or focus on large, complex study sites </w:t>
      </w:r>
      <w:r>
        <w:fldChar w:fldCharType="begin" w:fldLock="1"/>
      </w:r>
      <w:r w:rsidR="0028443C">
        <w:instrText>ADDIN CSL_CITATION { "citationItems" : [ { "id" : "ITEM-1",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"ITEM-1", "issued" : { "date-parts" : [ [ "2012" ] ] }, "page" : "1-9", "title" : "Intra-annual variation in turbidity in response to terrestrial runoff on near-shore coral reefs of the Great Barrier Reef", "type" : "article-journal" }, "uris" : [ "http://www.mendeley.com/documents/?uuid=e32df877-4a65-4333-a49a-aef34c53e194"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"(Fabricius et al., 2012; Storlazzi et al., 2009)" }, "properties" : { "noteIndex" : 0 }, "schema" : "https://github.com/citation-style-language/schema/raw/master/csl-citation.json" }</w:instrText>
      </w:r>
      <w:r>
        <w:fldChar w:fldCharType="separate"/>
      </w:r>
      <w:r w:rsidR="00DD6E52" w:rsidRPr="00DD6E52">
        <w:rPr>
          <w:noProof/>
        </w:rPr>
        <w:t>(Fabricius et al., 2012; Storlazzi et al., 2009)</w:t>
      </w:r>
      <w:r>
        <w:fldChar w:fldCharType="end"/>
      </w:r>
      <w:r w:rsidRPr="00703BBA">
        <w:t>.</w:t>
      </w:r>
      <w:r>
        <w:t xml:space="preserve"> </w:t>
      </w:r>
    </w:p>
    <w:p w14:paraId="764661D8" w14:textId="65556CFA" w:rsidR="00806C21" w:rsidRDefault="00806C21" w:rsidP="005009D9">
      <w:pPr>
        <w:ind w:firstLine="709"/>
      </w:pPr>
      <w:r>
        <w:t xml:space="preserve">There is significant uncertainty in the natural background rate of sediment loading from watersheds to coral reefs, in the magnitude of human impacts on sediment loading for storm events of different sizes, and in the main human activities that impact sediment loading, particularly on small tropical islands with limited data. Approaches for quantifying sediment discharge from steep, tropical watersheds to fringing reef embayments have included sediment budgets </w:t>
      </w:r>
      <w:r>
        <w:fldChar w:fldCharType="begin" w:fldLock="1"/>
      </w:r>
      <w:r w:rsidR="0028443C">
        <w:instrText>ADDIN CSL_CITATION { "citationItems" : [ { "id" : "ITEM-1", "itemData" : { "DOI" : "10.1016/j.jenvman.2006.05.019", "ISSN" : "0301-4797", "PMID" : "17029758", "abstract" : "Accelerated erosion and increased sediment yields resulting from changes in land use are a critical environmental problem. Resource managers and decision makers need spatially explicit tools to help them predict the changes in sediment production and delivery due to unpaved roads and other types of land disturbance. This is a particularly important issue in much of the Caribbean because of the rapid pace of development and potential damage to nearshore coral reef communities. The specific objectives of this study were to: (1) develop a GIS-based sediment budget model; (2) use the model to evaluate the effects of unpaved roads on sediment delivery rates in three watersheds on St. John in the US Virgin Islands; and (3) compare the predicted sediment yields to pre-existing data. The St. John Erosion Model (STJ-EROS) is an ArcInfo-based program that uses empirical sediment production functions and delivery ratios to quantify watershed-scale sediment yields. The program consists of six input routines and five routines to calculate sediment production and delivery. The input routines have interfaces that allow the user to adjust the key variables that control sediment production and delivery. The other five routines use pre-set erosion rate constants, user-defined variables, and values from nine data layers to calculate watershed-scale sediment yields from unpaved road travelways, road cutslopes, streambanks, treethrow, and undisturbed hillslopes. STJ-EROS was applied to three basins on St. John with varying levels of development. Predicted sediment yields under natural conditions ranged from 2 to 7Mgkm(-2)yr(-1), while yield rates for current conditions ranged from 8 to 46Mgkm(-2)yr(-1). Unpaved roads are estimated to be increasing sediment delivery rates by 3-6 times for Lameshur Bay, 5-9 times for Fish Bay, and 4-8 times for Cinnamon Bay. Predicted basin-scale sediment yields for both undisturbed and current conditions are within the range of measured sediment yields and bay sedimentation rates. The structure and user interfaces in STJ-EROS mean that the model can be readily adapted to other areas and used to assess the impact of unpaved roads and other land uses sediment production and delivery.", "author" : [ { "dropping-particle" : "", "family" : "Ramos-Scharr\u00f3n", "given" : "Carlos E", "non-dropping-particle" : "", "parse-names" : false, "suffix" : "" }, { "dropping-particle" : "", "family" : "Macdonald", "given" : "Lee H", "non-dropping-particle" : "", "parse-names" : false, "suffix" : "" } ], "container-title" : "Journal of Environmental Management", "id" : "ITEM-1", "issue" : "2", "issued" : { "date-parts" : [ [ "2007", "7" ] ] }, "page" : "157-72", "title" : "Development and application of a GIS-based sediment budget model.", "type" : "article-journal", "volume" : "84" }, "uris" : [ "http://www.mendeley.com/documents/?uuid=c1bc7677-6d02-4625-94ba-d87d463a1948" ] }, { "id" : "ITEM-2",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"ITEM-2", "issued" : { "date-parts" : [ [ "2010" ] ] }, "page" : "abstract#EP22A-01", "title" : "Sediment budget for a polluted Hawaiian reef using hillslope monitoring and process mapping", "type" : "paper-conference" }, "uris" : [ "http://www.mendeley.com/documents/?uuid=4378c49d-290f-4de2-b054-3c2ff8e4d978" ] } ], "mendeley" : { "previouslyFormattedCitation" : "(Ramos-Scharr\u00f3n and Macdonald, 2007; Stock et al., 2010)" }, "properties" : { "noteIndex" : 0 }, "schema" : "https://github.com/citation-style-language/schema/raw/master/csl-citation.json" }</w:instrText>
      </w:r>
      <w:r>
        <w:fldChar w:fldCharType="separate"/>
      </w:r>
      <w:r w:rsidR="00532115" w:rsidRPr="00532115">
        <w:rPr>
          <w:noProof/>
        </w:rPr>
        <w:t>(Ramos-Scharrón and Macdonald, 2007; Stock et al., 2010)</w:t>
      </w:r>
      <w:r>
        <w:fldChar w:fldCharType="end"/>
      </w:r>
      <w:r>
        <w:t xml:space="preserve">, use of Universal Soil Loss Equation methods </w:t>
      </w:r>
      <w:commentRangeStart w:id="2"/>
      <w:commentRangeStart w:id="3"/>
      <w:r>
        <w:fldChar w:fldCharType="begin" w:fldLock="1"/>
      </w:r>
      <w:r w:rsidR="0028443C">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"DOI" : "10.1007/s10310-007-0017-9", "ISSN" : "1341-6979", "author" : [ { "dropping-particle" : "", "family" : "Sadeghi", "given" : "S. H. R.", "non-dropping-particle" : "", "parse-names" : false, "suffix" : "" }, { "dropping-particle" : "", "family" : "Mizuyama", "given" : "T.", "non-dropping-particle" : "", "parse-names" : false, "suffix" : "" }, { "dropping-particle" : "", "family" : "Miyata", "given" : "S.", "non-dropping-particle" : "", "parse-names" : false, "suffix" : "" }, { "dropping-particle" : "", "family" : "Gomi", "given" : "T.", "non-dropping-particle" : "", "parse-names" : false, "suffix" : "" }, { "dropping-particle" : "", "family" : "Kosugi", "given" : "K.", "non-dropping-particle" : "", "parse-names" : false, "suffix" : "" }, { "dropping-particle" : "", "family" : "Mizugaki", "given" : "S.", "non-dropping-particle" : "", "parse-names" : false, "suffix" : "" }, { "dropping-particle" : "", "family" : "Onda", "given" : "Y.", "non-dropping-particle" : "", "parse-names" : false, "suffix" : "" } ], "container-title" : "Journal of Forest Research", "id" : "ITEM-2", "issue" : "4", "issued" : { "date-parts" : [ [ "2007", "6", "2" ] ] }, "page" : "270-277", "title" : "Is MUSLE apt to small steeply reforested watershed?", "type" : "article-journal", "volume" : "12" }, "uris" : [ "http://www.mendeley.com/documents/?uuid=7157efe2-b703-4323-8c95-85e65d4be1fe" ] } ], "mendeley" : { "previouslyFormattedCitation" : "(Calhoun and Fletcher, 1999; Sadeghi et al., 2007)" }, "properties" : { "noteIndex" : 0 }, "schema" : "https://github.com/citation-style-language/schema/raw/master/csl-citation.json" }</w:instrText>
      </w:r>
      <w:r>
        <w:fldChar w:fldCharType="separate"/>
      </w:r>
      <w:r w:rsidR="00532115" w:rsidRPr="00532115">
        <w:rPr>
          <w:noProof/>
        </w:rPr>
        <w:t>(Calhoun and Fletcher, 1999; Sadeghi et al., 2007)</w:t>
      </w:r>
      <w:r>
        <w:fldChar w:fldCharType="end"/>
      </w:r>
      <w:commentRangeEnd w:id="2"/>
      <w:r>
        <w:rPr>
          <w:rStyle w:val="CommentReference"/>
        </w:rPr>
        <w:commentReference w:id="2"/>
      </w:r>
      <w:commentRangeEnd w:id="3"/>
      <w:r>
        <w:rPr>
          <w:rStyle w:val="CommentReference"/>
        </w:rPr>
        <w:commentReference w:id="3"/>
      </w:r>
      <w:r>
        <w:t xml:space="preserve">, and in situ measurements </w:t>
      </w:r>
      <w:r>
        <w:fldChar w:fldCharType="begin" w:fldLock="1"/>
      </w:r>
      <w:r w:rsidR="0028443C">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"ITEM-2", "issue" : "1", "issued" : { "date-parts" : [ [ "2005" ] ] }, "page" : "153-158", "title" : "Fine sediment budget on an inner-shelf coral-fringed island, Great Barrier Reef of Australia", "type" : "article-journal", "volume" : "65" }, "uris" : [ "http://www.mendeley.com/documents/?uuid=23385a69-d385-46a6-9790-b9c335aae919" ] } ], "mendeley" : { "previouslyFormattedCitation" : "(Calhoun and Fletcher, 1999; Wolanski et al., 2005)" }, "properties" : { "noteIndex" : 0 }, "schema" : "https://github.com/citation-style-language/schema/raw/master/csl-citation.json" }</w:instrText>
      </w:r>
      <w:r>
        <w:fldChar w:fldCharType="separate"/>
      </w:r>
      <w:r w:rsidR="00532115" w:rsidRPr="00532115">
        <w:rPr>
          <w:noProof/>
        </w:rPr>
        <w:t>(Calhoun and Fletcher, 1999; Wolanski et al., 2005)</w:t>
      </w:r>
      <w:r>
        <w:fldChar w:fldCharType="end"/>
      </w:r>
      <w:r>
        <w:t xml:space="preserve">. Evidence from several coastal watersheds in New Zealand shows strong potential for modeling sediment loading from watersheds using the maximum event discharge </w:t>
      </w:r>
      <w:r>
        <w:fldChar w:fldCharType="begin" w:fldLock="1"/>
      </w:r>
      <w:r w:rsidR="0028443C">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"id" : "ITEM-3",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"ITEM-3", "issue" : "1", "issued" : { "date-parts" : [ [ "2003" ] ] }, "title" : "Sediment yields from a forested and a pasture catchment, coastal Hawkes ba North Island New Zealand.pdf", "type" : "article-journal", "volume" : "41" }, "uris" : [ "http://www.mendeley.com/documents/?uuid=3171324e-44a1-4b3c-9404-ff8099105a7c" ] } ], "mendeley" : { "previouslyFormattedCitation" : "(Basher et al., 2011; Fahey et al., 2003; Hicks, 1990)" }, "properties" : { "noteIndex" : 0 }, "schema" : "https://github.com/citation-style-language/schema/raw/master/csl-citation.json" }</w:instrText>
      </w:r>
      <w:r>
        <w:fldChar w:fldCharType="separate"/>
      </w:r>
      <w:r w:rsidR="00532115" w:rsidRPr="00532115">
        <w:rPr>
          <w:noProof/>
        </w:rPr>
        <w:t>(Basher et al., 2011; Fahey et al., 2003; Hicks, 1990)</w:t>
      </w:r>
      <w:r>
        <w:fldChar w:fldCharType="end"/>
      </w:r>
      <w:r>
        <w:t xml:space="preserve"> but this approach has not </w:t>
      </w:r>
      <w:r w:rsidR="00DD6E52">
        <w:t xml:space="preserve">yet </w:t>
      </w:r>
      <w:r>
        <w:t xml:space="preserve">been tested in tropical, volcanic islands. </w:t>
      </w:r>
      <w:r w:rsidR="00DD6E52">
        <w:t>This research will apply this methodology in Paper One, outlined below.</w:t>
      </w:r>
      <w:r>
        <w:t xml:space="preserve"> </w:t>
      </w:r>
    </w:p>
    <w:p w14:paraId="052486C5" w14:textId="71171BCB" w:rsidR="00806C21" w:rsidRDefault="00806C21" w:rsidP="005009D9">
      <w:pPr>
        <w:ind w:firstLine="709"/>
      </w:pPr>
      <w:r>
        <w:t xml:space="preserve">Significant research has been conducted on sedimentation dynamics in coral reefs </w:t>
      </w:r>
      <w:commentRangeStart w:id="4"/>
      <w:commentRangeStart w:id="5"/>
      <w:r>
        <w:t xml:space="preserve">in Hawaii </w:t>
      </w:r>
      <w:r>
        <w:fldChar w:fldCharType="begin" w:fldLock="1"/>
      </w:r>
      <w:r w:rsidR="0028443C">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"ITEM-2",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Storlazzi et al., 2009)" }, "properties" : { "noteIndex" : 0 }, "schema" : "https://github.com/citation-style-language/schema/raw/master/csl-citation.json" }</w:instrText>
      </w:r>
      <w:r>
        <w:fldChar w:fldCharType="separate"/>
      </w:r>
      <w:r w:rsidRPr="001C6B8C">
        <w:rPr>
          <w:noProof/>
        </w:rPr>
        <w:t>(Presto et al., 2006; Storlazzi et al., 2009)</w:t>
      </w:r>
      <w:r>
        <w:fldChar w:fldCharType="end"/>
      </w:r>
      <w:r>
        <w:t xml:space="preserve">, Great Barrier Reef </w:t>
      </w:r>
      <w:r>
        <w:fldChar w:fldCharType="begin" w:fldLock="1"/>
      </w:r>
      <w:r w:rsidR="0028443C">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"id" : "ITEM-2",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"ITEM-2", "issued" : { "date-parts" : [ [ "2012" ] ] }, "page" : "1-9", "title" : "Intra-annual variation in turbidity in response to terrestrial runoff on near-shore coral reefs of the Great Barrier Reef", "type" : "article-journal" }, "uris" : [ "http://www.mendeley.com/documents/?uuid=e32df877-4a65-4333-a49a-aef34c53e194" ] } ], "mendeley" : { "previouslyFormattedCitation" : "(Fabricius et al., 2012; Wolanski et al., 2005)" }, "properties" : { "noteIndex" : 0 }, "schema" : "https://github.com/citation-style-language/schema/raw/master/csl-citation.json" }</w:instrText>
      </w:r>
      <w:r>
        <w:fldChar w:fldCharType="separate"/>
      </w:r>
      <w:r w:rsidRPr="001C6B8C">
        <w:rPr>
          <w:noProof/>
        </w:rPr>
        <w:t>(Fabricius et al., 2012; Wolanski et al., 2005)</w:t>
      </w:r>
      <w:r>
        <w:fldChar w:fldCharType="end"/>
      </w:r>
      <w:r>
        <w:t xml:space="preserve">, Guam </w:t>
      </w:r>
      <w:r>
        <w:fldChar w:fldCharType="begin" w:fldLock="1"/>
      </w:r>
      <w:r w:rsidR="0028443C">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"previouslyFormattedCitation" : "(Wolanski et al., 2005)" }, "properties" : { "noteIndex" : 0 }, "schema" : "https://github.com/citation-style-language/schema/raw/master/csl-citation.json" }</w:instrText>
      </w:r>
      <w:r>
        <w:fldChar w:fldCharType="separate"/>
      </w:r>
      <w:r w:rsidRPr="000E3860">
        <w:rPr>
          <w:noProof/>
        </w:rPr>
        <w:t>(Wolanski et al., 2005)</w:t>
      </w:r>
      <w:r>
        <w:fldChar w:fldCharType="end"/>
      </w:r>
      <w:r>
        <w:t xml:space="preserve">, Virgin Islands </w:t>
      </w:r>
      <w:r>
        <w:fldChar w:fldCharType="begin" w:fldLock="1"/>
      </w:r>
      <w:r w:rsidR="0028443C">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 US Virgin Islands", "type" : "paper-conference" }, "uris" : [ "http://www.mendeley.com/documents/?uuid=4a550275-a14b-4037-97ec-b971a87eb58c" ] } ], "mendeley" : { "previouslyFormattedCitation" : "(Gray et al., 2012)" }, "properties" : { "noteIndex" : 0 }, "schema" : "https://github.com/citation-style-language/schema/raw/master/csl-citation.json" }</w:instrText>
      </w:r>
      <w:r>
        <w:fldChar w:fldCharType="separate"/>
      </w:r>
      <w:r w:rsidRPr="0068498A">
        <w:rPr>
          <w:noProof/>
        </w:rPr>
        <w:t>(Gray et al., 2012)</w:t>
      </w:r>
      <w:r>
        <w:fldChar w:fldCharType="end"/>
      </w:r>
      <w:r>
        <w:t xml:space="preserve">, Puerto Rico </w:t>
      </w:r>
      <w:r>
        <w:fldChar w:fldCharType="begin" w:fldLock="1"/>
      </w:r>
      <w:r w:rsidR="0028443C">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"mendeley" : { "manualFormatting" : "(Ryan, et al., 2008)", "previouslyFormattedCitation" : "(Ryan et al., 2008)" }, "properties" : { "noteIndex" : 0 }, "schema" : "https://github.com/citation-style-language/schema/raw/master/csl-citation.json" }</w:instrText>
      </w:r>
      <w:r>
        <w:fldChar w:fldCharType="separate"/>
      </w:r>
      <w:r w:rsidRPr="001A40FA">
        <w:rPr>
          <w:noProof/>
        </w:rPr>
        <w:t xml:space="preserve">(Ryan, </w:t>
      </w:r>
      <w:r>
        <w:rPr>
          <w:noProof/>
        </w:rPr>
        <w:t>et al.</w:t>
      </w:r>
      <w:r w:rsidRPr="001A40FA">
        <w:rPr>
          <w:noProof/>
        </w:rPr>
        <w:t>, 2008)</w:t>
      </w:r>
      <w:r>
        <w:fldChar w:fldCharType="end"/>
      </w:r>
      <w:r>
        <w:t xml:space="preserve">, Okinawa </w:t>
      </w:r>
      <w:r>
        <w:fldChar w:fldCharType="begin" w:fldLock="1"/>
      </w:r>
      <w:r w:rsidR="0028443C">
        <w:instrText>ADDIN CSL_CITATION { "citationItems" : [ { "id" : "ITEM-1",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"ITEM-1",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"mendeley" : { "previouslyFormattedCitation" : "(West and van Woesik, 2001)" }, "properties" : { "noteIndex" : 0 }, "schema" : "https://github.com/citation-style-language/schema/raw/master/csl-citation.json" }</w:instrText>
      </w:r>
      <w:r>
        <w:fldChar w:fldCharType="separate"/>
      </w:r>
      <w:r w:rsidR="00532115" w:rsidRPr="00532115">
        <w:rPr>
          <w:noProof/>
        </w:rPr>
        <w:t>(West and van Woesik, 2001)</w:t>
      </w:r>
      <w:r>
        <w:fldChar w:fldCharType="end"/>
      </w:r>
      <w:r>
        <w:t xml:space="preserve">, Pohnpei </w:t>
      </w:r>
      <w:r>
        <w:fldChar w:fldCharType="begin" w:fldLock="1"/>
      </w:r>
      <w:r w:rsidR="0028443C">
        <w:instrText>ADDIN CSL_CITATION { "citationItems" : [ { "id" : "ITEM-1",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"mendeley" : { "previouslyFormattedCitation" : "(Victor et al., 2006)" }, "properties" : { "noteIndex" : 0 }, "schema" : "https://github.com/citation-style-language/schema/raw/master/csl-citation.json" }</w:instrText>
      </w:r>
      <w:r>
        <w:fldChar w:fldCharType="separate"/>
      </w:r>
      <w:r w:rsidR="00532115" w:rsidRPr="00532115">
        <w:rPr>
          <w:noProof/>
        </w:rPr>
        <w:t>(Victor et al., 2006)</w:t>
      </w:r>
      <w:r>
        <w:fldChar w:fldCharType="end"/>
      </w:r>
      <w:r>
        <w:t xml:space="preserve"> and New Caledonia </w:t>
      </w:r>
      <w:r>
        <w:fldChar w:fldCharType="begin" w:fldLock="1"/>
      </w:r>
      <w:r w:rsidR="0028443C">
        <w:instrText>ADDIN CSL_CITATION { "citationItems" : [ { "id" : "ITEM-1", "itemData" : { "DOI" : "10.1016/j.marpolbul.2010.06.023", "ISSN" : "1879-3363", "PMID" : "20637477", "abstract" : "The south-west lagoon of New Caledonia is a wide semi-open coral reef lagoon bounded by an intertidal barrier reef and bisected by numerous deep inlets. This paper synthesizes findings from the 2000-2008 French National Program EC2CO-PNEC relative to the circulation and the transport of suspended particles in this lagoon. Numerical model development (hydrodynamic, fine suspended sediment transport, wind-wave, small-scale atmospheric circulation) allowed the determination of circulation patterns in the lagoon and the charting of residence time, the later of which has been recently used in a series of ecological studies. Topical studies based on field measurements permitted the parameterisation of wave set-up induced by the swell breaking on the reef barrier and the validation of a wind-wave model in a fetch-limited environment. The analysis of spatial and temporal variability of suspended matter concentration over short and long time-scales, the measurement of grain size distribution and the density of suspended matter (1.27 kg l(-1)), and the estimation of erodibility of heterogeneous (sand/mud, terrigenous/biogenic) soft bottoms was also conducted. Aggregates were shown to be more abundant near or around reefs and a possible biological influence on this aggregation is discussed. Optical measurements enabled the quantification of suspended matter either in situ (monochromatic measurements) or remotely (surface spectral measurements and satellite observations) and provided indirect calibration and validation of a suspended sediment transport model. The processes that warrant further investigation in order to improve our knowledge of circulation and suspended sediment transport in the New Caledonia lagoon as well as in other coral reef areas are discussed, as are the relevance and reliability of the numerical models for this endeavour.", "author" : [ { "dropping-particle" : "", "family" : "Ouillon", "given" : "S", "non-dropping-particle" : "", "parse-names" : false, "suffix" : "" }, { "dropping-particle" : "", "family" : "Douillet", "given" : "P", "non-dropping-particle" : "", "parse-names" : false, "suffix" : "" }, { "dropping-particle" : "", "family" : "Lefebvre", "given" : "J P", "non-dropping-particle" : "", "parse-names" : false, "suffix" : "" }, { "dropping-particle" : "", "family" : "Gendre", "given" : "R", "non-dropping-particle" : "Le", "parse-names" : false, "suffix" : "" }, { "dropping-particle" : "", "family" : "Jouon", "given" : "a", "non-dropping-particle" : "", "parse-names" : false, "suffix" : "" }, { "dropping-particle" : "", "family" : "Bonneton", "given" : "P", "non-dropping-particle" : "", "parse-names" : false, "suffix" : "" }, { "dropping-particle" : "", "family" : "Fernandez", "given" : "J M", "non-dropping-particle" : "", "parse-names" : false, "suffix" : "" }, { "dropping-particle" : "", "family" : "Chevillon", "given" : "C", "non-dropping-particle" : "", "parse-names" : false, "suffix" : "" }, { "dropping-particle" : "", "family" : "Magand", "given" : "O", "non-dropping-particle" : "", "parse-names" : false, "suffix" : "" }, { "dropping-particle" : "", "family" : "Lef\u00e8vre", "given" : "J", "non-dropping-particle" : "", "parse-names" : false, "suffix" : "" }, { "dropping-particle" : "", "family" : "Hir", "given" : "P", "non-dropping-particle" : "Le", "parse-names" : false, "suffix" : "" }, { "dropping-particle" : "", "family" : "Laganier", "given" : "R", "non-dropping-particle" : "", "parse-names" : false, "suffix" : "" }, { "dropping-particle" : "", "family" : "Dumas", "given" : "F", "non-dropping-particle" : "", "parse-names" : false, "suffix" : "" }, { "dropping-particle" : "", "family" : "Marchesiello", "given" : "P", "non-dropping-particle" : "", "parse-names" : false, "suffix" : "" }, { "dropping-particle" : "", "family" : "Bel Madani", "given" : "a", "non-dropping-particle" : "", "parse-names" : false, "suffix" : "" }, { "dropping-particle" : "", "family" : "Andr\u00e9fou\u00ebt", "given" : "S", "non-dropping-particle" : "", "parse-names" : false, "suffix" : "" }, { "dropping-particle" : "", "family" : "Panch\u00e9", "given" : "J Y", "non-dropping-particle" : "", "parse-names" : false, "suffix" : "" }, { "dropping-particle" : "", "family" : "Fichez", "given" : "R", "non-dropping-particle" : "", "parse-names" : false, "suffix" : "" } ], "container-title" : "Marine pollution bulletin", "id" : "ITEM-1", "issue" : "7-12", "issued" : { "date-parts" : [ [ "2010", "1" ] ] }, "page" : "269-96", "publisher" : "Elsevier Ltd", "title" : "Circulation and suspended sediment transport in a coral reef lagoon: the south-west lagoon of New Caledonia.", "type" : "article-journal", "volume" : "61" }, "uris" : [ "http://www.mendeley.com/documents/?uuid=9a45efb6-885e-4daa-a19d-eb1cbdadbf95" ] } ], "mendeley" : { "previouslyFormattedCitation" : "(Ouillon et al., 2010)" }, "properties" : { "noteIndex" : 0 }, "schema" : "https://github.com/citation-style-language/schema/raw/master/csl-citation.json" }</w:instrText>
      </w:r>
      <w:r>
        <w:fldChar w:fldCharType="separate"/>
      </w:r>
      <w:r w:rsidRPr="00613B4B">
        <w:rPr>
          <w:noProof/>
        </w:rPr>
        <w:t>(Ouillon et al., 2010)</w:t>
      </w:r>
      <w:r>
        <w:fldChar w:fldCharType="end"/>
      </w:r>
      <w:r>
        <w:t xml:space="preserve">. </w:t>
      </w:r>
      <w:commentRangeEnd w:id="4"/>
      <w:r>
        <w:rPr>
          <w:rStyle w:val="CommentReference"/>
        </w:rPr>
        <w:commentReference w:id="4"/>
      </w:r>
      <w:commentRangeEnd w:id="5"/>
      <w:r>
        <w:rPr>
          <w:rStyle w:val="CommentReference"/>
        </w:rPr>
        <w:commentReference w:id="5"/>
      </w:r>
      <w:r>
        <w:t xml:space="preserve">However, few studies have developed an integrated understanding of sediment sources, transport processes, and deposition in small, reef-fringed embayments </w:t>
      </w:r>
      <w:commentRangeStart w:id="6"/>
      <w:commentRangeStart w:id="7"/>
      <w:r>
        <w:fldChar w:fldCharType="begin" w:fldLock="1"/>
      </w:r>
      <w:r w:rsidR="0028443C">
        <w:instrText>ADDIN CSL_CITATION { "citationItems" : [ { "id" : "ITEM-1", "itemData" : { "DOI" : "10.1016/j.scitotenv.2013.09.030", "ISSN" : "1879-1026", "PMID" : "24121565", "abstract" : "Modification of terrestrial sediment fluxes can result in increased sedimentation and turbidity in receiving waters, with detrimental impacts on coral reef ecosystems. Preventing anthropogenic sediment reaching coral reefs requires a better understanding of the specific characteristics, sources and processes generating the anthropogenic sediment, so that effective watershed management strategies can be implemented. Here, we review and synthesise research on measured runoff, sediment erosion and sediment delivery from watersheds to near-shore marine areas, with a strong focus on the Burdekin watershed in the Great Barrier Reef region, Australia. We first investigate the characteristics of sediment that pose the greatest risk to coral reef ecosystems. Next we track this sediment back from the marine system into the watershed to determine the storage zones, source areas and processes responsible for sediment generation and run-off. The review determined that only a small proportion of the sediment that has been eroded from the watershed makes it to the mid and outer reefs. The sediment transported &gt;1 km offshore is generally the clay to fine silt (&lt;4-16 \u03bcm) fraction, yet there is considerable potential for other terrestrially derived sediment fractions (&lt;63 \u03bcm) to be stored in the near-shore zone and remobilised during wind and tide driven re-suspension. The specific source of the fine clay sediments is still under investigation; however, the Bowen, Upper Burdekin and Lower Burdekin sub-watersheds appear to be the dominant source of the clay and fine silt fractions. Sub-surface erosion is the dominant process responsible for the fine sediment exported from these watersheds in recent times, although further work on the particle size of this material is required. Maintaining average minimum ground cover &gt;75% will likely be required to reduce runoff and prevent sub-soil erosion; however, it is not known whether ground cover management alone will reduce sediment supply to ecologically acceptable levels.", "author" : [ { "dropping-particle" : "", "family" : "Bartley", "given" : "Rebecca", "non-dropping-particle" : "", "parse-names" : false, "suffix" : "" }, { "dropping-particle" : "", "family" : "Bainbridge", "given" : "Zoe T", "non-dropping-particle" : "", "parse-names" : false, "suffix" : "" }, { "dropping-particle" : "", "family" : "Lewis", "given" : "Stephen E", "non-dropping-particle" : "", "parse-names" : false, "suffix" : "" }, { "dropping-particle" : "", "family" : "Kroon", "given" : "Frederieke J", "non-dropping-particle" : "", "parse-names" : false, "suffix" : "" }, { "dropping-particle" : "", "family" : "Wilkinson", "given" : "Scott N", "non-dropping-particle" : "", "parse-names" : false, "suffix" : "" }, { "dropping-particle" : "", "family" : "Brodie", "given" : "Jon E", "non-dropping-particle" : "", "parse-names" : false, "suffix" : "" }, { "dropping-particle" : "", "family" : "Silburn", "given" : "D Mark", "non-dropping-particle" : "", "parse-names" : false, "suffix" : "" } ], "container-title" : "The Science of the total environment", "id" : "ITEM-1", "issued" : { "date-parts" : [ [ "2014", "1", "15" ] ] }, "page" : "1138-53", "publisher" : "Elsevier B.V.", "title" : "Relating sediment impacts on coral reefs to watershed sources, processes and management: a review.", "type" : "article-journal", "volume" : "468-469" }, "uris" : [ "http://www.mendeley.com/documents/?uuid=e9ec0453-2b20-40c9-be46-1f9a426decab"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"ITEM-3",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"ITEM-3", "issue" : "5-6", "issued" : { "date-parts" : [ [ "2003", "4" ] ] }, "page" : "1029-1040", "title" : "Water and fine sediment dynamics in transient river plumes in a small, reef-fringed bay, Guam", "type" : "article-journal", "volume" : "56" }, "uris" : [ "http://www.mendeley.com/documents/?uuid=97031f16-cd14-47e3-8de5-474f08b73cd7" ] } ], "mendeley" : { "previouslyFormattedCitation" : "(Bartley et al., 2014; Draut et al., 2009; Wolanski et al., 2003)" }, "properties" : { "noteIndex" : 0 }, "schema" : "https://github.com/citation-style-language/schema/raw/master/csl-citation.json" }</w:instrText>
      </w:r>
      <w:r>
        <w:fldChar w:fldCharType="separate"/>
      </w:r>
      <w:r w:rsidRPr="00231D76">
        <w:rPr>
          <w:noProof/>
        </w:rPr>
        <w:t>(Bartley et al., 2014; Draut et al., 2009; Wolanski et al., 2003)</w:t>
      </w:r>
      <w:r>
        <w:fldChar w:fldCharType="end"/>
      </w:r>
      <w:commentRangeEnd w:id="6"/>
      <w:r>
        <w:rPr>
          <w:rStyle w:val="CommentReference"/>
        </w:rPr>
        <w:commentReference w:id="6"/>
      </w:r>
      <w:commentRangeEnd w:id="7"/>
      <w:r>
        <w:rPr>
          <w:rStyle w:val="CommentReference"/>
        </w:rPr>
        <w:commentReference w:id="7"/>
      </w:r>
      <w:r>
        <w:t>. Two integrated studies from Hanalei Bay in Kau</w:t>
      </w:r>
      <w:r w:rsidR="00DD6E52">
        <w:t>ai, HI, which were part of the Ridge-to-R</w:t>
      </w:r>
      <w:r>
        <w:t xml:space="preserve">eef program of the USGS </w:t>
      </w:r>
      <w:r>
        <w:fldChar w:fldCharType="begin" w:fldLock="1"/>
      </w:r>
      <w:r w:rsidR="0028443C">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Storlazzi et al., 2009)" }, "properties" : { "noteIndex" : 0 }, "schema" : "https://github.com/citation-style-language/schema/raw/master/csl-citation.json" }</w:instrText>
      </w:r>
      <w:r>
        <w:fldChar w:fldCharType="separate"/>
      </w:r>
      <w:r w:rsidRPr="0068498A">
        <w:rPr>
          <w:noProof/>
        </w:rPr>
        <w:t>(Draut et al., 2009; Storlazzi et al., 2009)</w:t>
      </w:r>
      <w:r>
        <w:fldChar w:fldCharType="end"/>
      </w:r>
      <w:r>
        <w:t xml:space="preserve"> demonstrated that in addition to total sediment loading and water circulation, the phasing of flood events and wave conditions was a key control on the sediment deposition rate and residence time. As opposed to temperate regions where sediment deposition is limited because river floods and high wave energy are caused by the same frontal system, sediment discharge and wave events can be decoupled in many tropical regions </w:t>
      </w:r>
      <w:r>
        <w:fldChar w:fldCharType="begin" w:fldLock="1"/>
      </w:r>
      <w:r w:rsidR="0028443C">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 "properties" : { "noteIndex" : 0 }, "schema" : "https://github.com/citation-style-language/schema/raw/master/csl-citation.json" }</w:instrText>
      </w:r>
      <w:r>
        <w:fldChar w:fldCharType="separate"/>
      </w:r>
      <w:r w:rsidRPr="002778B6">
        <w:rPr>
          <w:noProof/>
        </w:rPr>
        <w:t>(Draut et al., 2009)</w:t>
      </w:r>
      <w:r>
        <w:fldChar w:fldCharType="end"/>
      </w:r>
      <w:r>
        <w:t xml:space="preserve">. In these tropical regions, sediment deposition and residence time is controlled by the variable phasing of sediment discharge during floods, and wave conditions either limiting initial deposition, or resuspending and dispersing previously deposited sediment </w:t>
      </w:r>
      <w:r>
        <w:fldChar w:fldCharType="begin" w:fldLock="1"/>
      </w:r>
      <w:r w:rsidR="0028443C">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"10.1016/j.ecss.2009.09.014", "ISSN" : "02727714", "author" : [ { "dropping-particle" : "", "family" : "Takesue", "given" : "Renee K.", "non-dropping-particle" : "", "parse-names" : false, "suffix" : "" }, { "dropping-particle" : "", "family" : "Bothner", "given" : "Michael H.", "non-dropping-particle" : "", "parse-names" : false, "suffix" : "" }, { "dropping-particle" : "", "family" : "Reynolds", "given" : "Richard L.", "non-dropping-particle" : "", "parse-names" : false, "suffix" : "" } ], "container-title" : "Estuarine, Coastal and Shelf Science", "id" : "ITEM-2", "issue" : "3", "issued" : { "date-parts" : [ [ "2009", "11" ] ] }, "page" : "459-471", "publisher" : "Elsevier Ltd", "title" : "Sources of land-derived runoff to a coral reef-fringed embayment identified using geochemical tracers in nearshore sediment traps", "type" : "article-journal", "volume" : "85" }, "uris" : [ "http://www.mendeley.com/documents/?uuid=44f776ed-527f-4ece-8776-5d1547626bee" ] }, { "id" : "ITEM-3",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"ITEM-3",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Storlazzi et al., 2009; Takesue et al., 2009)" }, "properties" : { "noteIndex" : 0 }, "schema" : "https://github.com/citation-style-language/schema/raw/master/csl-citation.json" }</w:instrText>
      </w:r>
      <w:r>
        <w:fldChar w:fldCharType="separate"/>
      </w:r>
      <w:r w:rsidR="00532115" w:rsidRPr="00532115">
        <w:rPr>
          <w:noProof/>
        </w:rPr>
        <w:t>(Presto et al., 2006; Storlazzi et al., 2009; Takesue et al., 2009)</w:t>
      </w:r>
      <w:r>
        <w:fldChar w:fldCharType="end"/>
      </w:r>
      <w:r>
        <w:t xml:space="preserve">. </w:t>
      </w:r>
    </w:p>
    <w:p w14:paraId="3A6F13F7" w14:textId="77777777" w:rsidR="004C5CF3" w:rsidRPr="00703BBA" w:rsidRDefault="004C5CF3" w:rsidP="004C5CF3">
      <w:pPr>
        <w:pStyle w:val="Heading1"/>
        <w:rPr>
          <w:rFonts w:asciiTheme="minorHAnsi" w:hAnsiTheme="minorHAnsi"/>
        </w:rPr>
      </w:pPr>
      <w:bookmarkStart w:id="8" w:name="_Toc389207889"/>
      <w:r>
        <w:rPr>
          <w:rFonts w:asciiTheme="minorHAnsi" w:hAnsiTheme="minorHAnsi"/>
        </w:rPr>
        <w:t>Research Design</w:t>
      </w:r>
      <w:bookmarkEnd w:id="8"/>
    </w:p>
    <w:p w14:paraId="6552EB3C" w14:textId="57055FE0" w:rsidR="00806C21" w:rsidRPr="00703BBA" w:rsidRDefault="00806C21" w:rsidP="005009D9">
      <w:pPr>
        <w:ind w:firstLine="709"/>
      </w:pPr>
      <w:commentRangeStart w:id="9"/>
      <w:r>
        <w:t>The objective of this dissertation is to document relationships and interactions between sediment discharge from the watershed, wave-driven circulation over the reef, and the spatial distribution of sediment</w:t>
      </w:r>
      <w:r w:rsidR="004C5CF3">
        <w:t xml:space="preserve"> accumulation</w:t>
      </w:r>
      <w:r>
        <w:t xml:space="preserve"> rates under various conditions in a linked watershed and reef-fringed embayment. </w:t>
      </w:r>
      <w:commentRangeEnd w:id="9"/>
      <w:r>
        <w:rPr>
          <w:rStyle w:val="CommentReference"/>
        </w:rPr>
        <w:commentReference w:id="9"/>
      </w:r>
      <w:r w:rsidRPr="00703BBA">
        <w:t xml:space="preserve">This research </w:t>
      </w:r>
      <w:r w:rsidR="00532115">
        <w:t>is</w:t>
      </w:r>
      <w:r w:rsidRPr="00703BBA">
        <w:t xml:space="preserve"> structured around three separate papers that develop a top-down model of sediment dynamics in Faga’alu, </w:t>
      </w:r>
      <w:r>
        <w:t xml:space="preserve">American Samoa, which has been identified as a priority reef for mitigation of sediment-related impacts on coral reefs </w:t>
      </w:r>
      <w:r>
        <w:fldChar w:fldCharType="begin" w:fldLock="1"/>
      </w:r>
      <w:r w:rsidR="0028443C">
        <w:instrText>ADDIN CSL_CITATION { "citationItems" : [ { "id" : "ITEM-1", "itemData" : { "ISBN" : "9781569737620", "ISSN" : "0162-6337", "PMID" : "12322541", "abstract" : "Coral reefs, considered the rainforests of the seas, are home to a diverse number of marine species. These reefs are tightly woven ecosystems with complex linkages, which, if disturbed, result in an unpleasant chain of events. Furthermore, these reefs are the main source of animal protein for more than a billion people. Aside from supplying food, they stabilize shorelines and protect the land from rising seas and storm damage. Also, they provide sources of medicines used for bone grafts and treatment for certain viruses. However, these reefs are in danger of being permanently damaged as a result of natural and man-made forces. In response to this threat, most marine scientists have suggested that local communities be involved in the implementation and management of programs, with the aim of achieving sustainable reef maintenance. In addition, international agencies have taken the initiative to finance such programs to ensure their continuity. Overall, the management and development of coastal ecosystems depend on how they are managed and not on how they are being exploited. Resources must be rebuilt and their protection ensured for future generations.", "author" : [ { "dropping-particle" : "", "family" : "Burke", "given" : "Lauretta", "non-dropping-particle" : "", "parse-names" : false, "suffix" : "" }, { "dropping-particle" : "", "family" : "Reytar", "given" : "Kathleen", "non-dropping-particle" : "", "parse-names" : false, "suffix" : "" }, { "dropping-particle" : "", "family" : "Spalding", "given" : "Mark", "non-dropping-particle" : "", "parse-names" : false, "suffix" : "" }, { "dropping-particle" : "", "family" : "Perry", "given" : "Allison", "non-dropping-particle" : "", "parse-names" : false, "suffix" : "" } ], "container-title" : "Defenders", "id" : "ITEM-1", "issued" : { "date-parts" : [ [ "2011" ] ] }, "page" : "6-15", "title" : "Reefs at Risk: Revisited", "type" : "report", "volume" : "74" }, "uris" : [ "http://www.mendeley.com/documents/?uuid=c75ff4db-a598-4513-8180-d6ed39ca5dae" ] } ], "mendeley" : { "previouslyFormattedCitation" : "(Burke et al., 2011)" }, "properties" : { "noteIndex" : 0 }, "schema" : "https://github.com/citation-style-language/schema/raw/master/csl-citation.json" }</w:instrText>
      </w:r>
      <w:r>
        <w:fldChar w:fldCharType="separate"/>
      </w:r>
      <w:r w:rsidRPr="008432CE">
        <w:rPr>
          <w:noProof/>
        </w:rPr>
        <w:t>(Burke et al., 2011)</w:t>
      </w:r>
      <w:r>
        <w:fldChar w:fldCharType="end"/>
      </w:r>
      <w:r w:rsidRPr="00703BBA">
        <w:t xml:space="preserve">. </w:t>
      </w:r>
    </w:p>
    <w:p w14:paraId="39175B6D" w14:textId="198BACFC" w:rsidR="00806C21" w:rsidRPr="00703BBA" w:rsidRDefault="00806C21" w:rsidP="005009D9">
      <w:r w:rsidRPr="00703BBA">
        <w:rPr>
          <w:b/>
          <w:i/>
        </w:rPr>
        <w:t xml:space="preserve">Paper One, </w:t>
      </w:r>
      <w:r>
        <w:t>“</w:t>
      </w:r>
      <w:r w:rsidRPr="00703BBA">
        <w:rPr>
          <w:i/>
        </w:rPr>
        <w:t xml:space="preserve">Contributions of human activities to suspended sediment yield during storm events from a </w:t>
      </w:r>
      <w:r>
        <w:rPr>
          <w:i/>
        </w:rPr>
        <w:t xml:space="preserve">steep, </w:t>
      </w:r>
      <w:r w:rsidRPr="00703BBA">
        <w:rPr>
          <w:i/>
        </w:rPr>
        <w:t>small</w:t>
      </w:r>
      <w:r>
        <w:rPr>
          <w:i/>
        </w:rPr>
        <w:t>, tropical</w:t>
      </w:r>
      <w:r w:rsidRPr="00703BBA">
        <w:rPr>
          <w:i/>
        </w:rPr>
        <w:t xml:space="preserve"> </w:t>
      </w:r>
      <w:commentRangeStart w:id="10"/>
      <w:r w:rsidRPr="00703BBA">
        <w:rPr>
          <w:i/>
        </w:rPr>
        <w:t>watershed</w:t>
      </w:r>
      <w:commentRangeEnd w:id="10"/>
      <w:r>
        <w:rPr>
          <w:rStyle w:val="CommentReference"/>
          <w:vanish/>
        </w:rPr>
        <w:commentReference w:id="10"/>
      </w:r>
      <w:r>
        <w:rPr>
          <w:i/>
        </w:rPr>
        <w:t>”</w:t>
      </w:r>
      <w:r w:rsidRPr="00703BBA">
        <w:rPr>
          <w:i/>
        </w:rPr>
        <w:t xml:space="preserve">, </w:t>
      </w:r>
      <w:r w:rsidRPr="00703BBA">
        <w:t>will quantify</w:t>
      </w:r>
      <w:r w:rsidR="00532115">
        <w:t xml:space="preserve"> background</w:t>
      </w:r>
      <w:r w:rsidRPr="00703BBA">
        <w:t xml:space="preserve"> sediment loading from </w:t>
      </w:r>
      <w:r>
        <w:t>an</w:t>
      </w:r>
      <w:r w:rsidRPr="00703BBA">
        <w:t xml:space="preserve"> undisturbed forest and enhanced sediment loading </w:t>
      </w:r>
      <w:r w:rsidR="00532115">
        <w:t>from</w:t>
      </w:r>
      <w:r w:rsidRPr="00703BBA">
        <w:t xml:space="preserve"> </w:t>
      </w:r>
      <w:r>
        <w:t>human disturbance</w:t>
      </w:r>
      <w:r w:rsidRPr="00703BBA">
        <w:t xml:space="preserve"> in Faga’alu and </w:t>
      </w:r>
      <w:commentRangeStart w:id="11"/>
      <w:commentRangeStart w:id="12"/>
      <w:r w:rsidRPr="00703BBA">
        <w:t xml:space="preserve">Nu’uuli </w:t>
      </w:r>
      <w:commentRangeEnd w:id="11"/>
      <w:r>
        <w:rPr>
          <w:rStyle w:val="CommentReference"/>
        </w:rPr>
        <w:commentReference w:id="11"/>
      </w:r>
      <w:commentRangeEnd w:id="12"/>
      <w:r>
        <w:rPr>
          <w:rStyle w:val="CommentReference"/>
        </w:rPr>
        <w:commentReference w:id="12"/>
      </w:r>
      <w:r w:rsidRPr="00703BBA">
        <w:t>watersheds</w:t>
      </w:r>
      <w:r>
        <w:t xml:space="preserve"> during both baseflow and storm events</w:t>
      </w:r>
      <w:r w:rsidRPr="00703BBA">
        <w:t>.</w:t>
      </w:r>
      <w:r w:rsidRPr="008B6C5F">
        <w:t xml:space="preserve"> </w:t>
      </w:r>
      <w:r w:rsidRPr="00703BBA">
        <w:t>A combination of paired</w:t>
      </w:r>
      <w:r>
        <w:t>-</w:t>
      </w:r>
      <w:r w:rsidRPr="00703BBA">
        <w:t xml:space="preserve"> and nested</w:t>
      </w:r>
      <w:r>
        <w:t>-watershed study designs using</w:t>
      </w:r>
      <w:r w:rsidRPr="00703BBA">
        <w:t xml:space="preserve"> sediment budget, disturbance ratio, and sediment rating curve methodology will quantify the </w:t>
      </w:r>
      <w:r w:rsidRPr="00703BBA">
        <w:lastRenderedPageBreak/>
        <w:t>contribution of human-disturbed areas to total</w:t>
      </w:r>
      <w:r w:rsidR="00532115">
        <w:t xml:space="preserve"> suspended</w:t>
      </w:r>
      <w:r w:rsidRPr="00703BBA">
        <w:t xml:space="preserve"> sediment </w:t>
      </w:r>
      <w:r w:rsidR="00532115">
        <w:t xml:space="preserve">yield (SSY) </w:t>
      </w:r>
      <w:r w:rsidRPr="00703BBA">
        <w:t>to Faga’alu Bay.</w:t>
      </w:r>
      <w:r>
        <w:t xml:space="preserve"> </w:t>
      </w:r>
      <w:r w:rsidRPr="00703BBA">
        <w:t>In situ</w:t>
      </w:r>
      <w:r>
        <w:t xml:space="preserve"> measurements of </w:t>
      </w:r>
      <w:r w:rsidRPr="00703BBA">
        <w:t>precipitation, stream discharge and suspended sediment concentration</w:t>
      </w:r>
      <w:r w:rsidR="00532115">
        <w:t>,</w:t>
      </w:r>
      <w:r w:rsidRPr="00703BBA">
        <w:t xml:space="preserve"> collected over three field campaigns (2012-2014)</w:t>
      </w:r>
      <w:r w:rsidR="00532115">
        <w:t>,</w:t>
      </w:r>
      <w:r w:rsidRPr="00703BBA">
        <w:t xml:space="preserve"> </w:t>
      </w:r>
      <w:r>
        <w:t>are used to estimate per-storm-event</w:t>
      </w:r>
      <w:r w:rsidRPr="00703BBA">
        <w:t xml:space="preserve"> suspended sediment yield </w:t>
      </w:r>
      <w:r w:rsidR="00532115">
        <w:t>(SSY</w:t>
      </w:r>
      <w:r w:rsidR="00532115" w:rsidRPr="00532115">
        <w:rPr>
          <w:vertAlign w:val="subscript"/>
        </w:rPr>
        <w:t>EV</w:t>
      </w:r>
      <w:r w:rsidR="00532115">
        <w:t xml:space="preserve">) </w:t>
      </w:r>
      <w:r w:rsidRPr="00703BBA">
        <w:t>from the natural</w:t>
      </w:r>
      <w:r>
        <w:t xml:space="preserve"> and human-impacted</w:t>
      </w:r>
      <w:r>
        <w:rPr>
          <w:rStyle w:val="CommentReference"/>
        </w:rPr>
        <w:t xml:space="preserve"> </w:t>
      </w:r>
      <w:r w:rsidR="00532115">
        <w:t>sub</w:t>
      </w:r>
      <w:r w:rsidRPr="00703BBA">
        <w:t>watersheds in Faga’alu</w:t>
      </w:r>
      <w:r w:rsidR="00532115">
        <w:t xml:space="preserve"> and</w:t>
      </w:r>
      <w:r w:rsidRPr="00703BBA">
        <w:t xml:space="preserve"> Nu’uuli. An empirical model of </w:t>
      </w:r>
      <w:r w:rsidR="00532115">
        <w:t>SSY</w:t>
      </w:r>
      <w:r w:rsidR="00532115" w:rsidRPr="00532115">
        <w:rPr>
          <w:vertAlign w:val="subscript"/>
        </w:rPr>
        <w:t>EV</w:t>
      </w:r>
      <w:r>
        <w:t xml:space="preserve"> </w:t>
      </w:r>
      <w:r w:rsidRPr="00703BBA">
        <w:t>to Faga’alu Bay will be developed</w:t>
      </w:r>
      <w:r>
        <w:t xml:space="preserve"> </w:t>
      </w:r>
      <w:r w:rsidRPr="00703BBA">
        <w:t xml:space="preserve">to </w:t>
      </w:r>
      <w:r>
        <w:t xml:space="preserve">provide the background necessary to </w:t>
      </w:r>
      <w:r w:rsidRPr="00703BBA">
        <w:t>assess the effectiveness of future sediment mitigation at the quarry, and as a</w:t>
      </w:r>
      <w:r>
        <w:t xml:space="preserve"> component of </w:t>
      </w:r>
      <w:r w:rsidRPr="00703BBA">
        <w:t>a top-down model of sediment</w:t>
      </w:r>
      <w:r w:rsidR="00532115">
        <w:t xml:space="preserve"> accumulation </w:t>
      </w:r>
      <w:r w:rsidRPr="00703BBA">
        <w:t>on the reef</w:t>
      </w:r>
      <w:r w:rsidR="00532115">
        <w:t>,</w:t>
      </w:r>
      <w:r>
        <w:t xml:space="preserve"> developed</w:t>
      </w:r>
      <w:r w:rsidRPr="00703BBA">
        <w:t xml:space="preserve"> in Paper Three. The developed models of </w:t>
      </w:r>
      <w:r w:rsidR="00532115">
        <w:t>SSY</w:t>
      </w:r>
      <w:r w:rsidR="00532115" w:rsidRPr="00532115">
        <w:rPr>
          <w:vertAlign w:val="subscript"/>
        </w:rPr>
        <w:t>EV</w:t>
      </w:r>
      <w:r w:rsidRPr="00703BBA">
        <w:t xml:space="preserve"> are also useful for advancing research efforts towards regional and global prediction of SSY in small mountainous watersheds </w:t>
      </w:r>
      <w:r w:rsidRPr="00703BBA">
        <w:fldChar w:fldCharType="begin" w:fldLock="1"/>
      </w:r>
      <w:r w:rsidR="0028443C">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rsidRPr="00703BBA">
        <w:fldChar w:fldCharType="separate"/>
      </w:r>
      <w:r w:rsidRPr="002778B6">
        <w:rPr>
          <w:noProof/>
        </w:rPr>
        <w:t>(Duvert et al., 2012)</w:t>
      </w:r>
      <w:r w:rsidRPr="00703BBA">
        <w:fldChar w:fldCharType="end"/>
      </w:r>
      <w:r w:rsidR="00752646">
        <w:t>.</w:t>
      </w:r>
    </w:p>
    <w:p w14:paraId="501B3D63" w14:textId="49FFFB10" w:rsidR="00806C21" w:rsidRPr="00752646" w:rsidRDefault="00806C21" w:rsidP="005009D9">
      <w:r w:rsidRPr="00703BBA">
        <w:rPr>
          <w:b/>
          <w:i/>
        </w:rPr>
        <w:t>Paper Two,</w:t>
      </w:r>
      <w:r w:rsidRPr="00703BBA">
        <w:t xml:space="preserve"> </w:t>
      </w:r>
      <w:r>
        <w:t>“</w:t>
      </w:r>
      <w:r w:rsidR="005009D9" w:rsidRPr="005009D9">
        <w:rPr>
          <w:i/>
        </w:rPr>
        <w:t xml:space="preserve">Eulerian and Lagrangian measurements of </w:t>
      </w:r>
      <w:r w:rsidR="00532115">
        <w:rPr>
          <w:i/>
        </w:rPr>
        <w:t xml:space="preserve">water </w:t>
      </w:r>
      <w:r w:rsidR="005009D9" w:rsidRPr="005009D9">
        <w:rPr>
          <w:i/>
        </w:rPr>
        <w:t>flow and residence time on a fringing reef flat embayment</w:t>
      </w:r>
      <w:r>
        <w:rPr>
          <w:i/>
        </w:rPr>
        <w:t>”</w:t>
      </w:r>
      <w:r>
        <w:t xml:space="preserve">, will use a combination of </w:t>
      </w:r>
      <w:r w:rsidRPr="00703BBA">
        <w:t xml:space="preserve">Lagrangian (GPS-logging drifters) and Eulerian methods (Acoustic Doppler Current Profilers) </w:t>
      </w:r>
      <w:r>
        <w:t xml:space="preserve">deployed over an intensive 2-week field campaign </w:t>
      </w:r>
      <w:r w:rsidRPr="00703BBA">
        <w:t xml:space="preserve">to characterize flow </w:t>
      </w:r>
      <w:r w:rsidR="00532115">
        <w:t>velocities</w:t>
      </w:r>
      <w:r w:rsidRPr="00703BBA">
        <w:t xml:space="preserve"> over the reef, and their relationship to wave, wind, and tidal forcing. Flow </w:t>
      </w:r>
      <w:r w:rsidR="00532115">
        <w:t xml:space="preserve">velocities </w:t>
      </w:r>
      <w:r w:rsidRPr="00703BBA">
        <w:t xml:space="preserve">are used to develop a model of spatially distributed residence time of water over the reef, based on model output of wave height </w:t>
      </w:r>
      <w:r>
        <w:t>(</w:t>
      </w:r>
      <w:proofErr w:type="spellStart"/>
      <w:r w:rsidRPr="00703BBA">
        <w:t>WaveWatch</w:t>
      </w:r>
      <w:proofErr w:type="spellEnd"/>
      <w:r w:rsidR="00BB5B8E">
        <w:t xml:space="preserve"> </w:t>
      </w:r>
      <w:r w:rsidRPr="00703BBA">
        <w:t>III</w:t>
      </w:r>
      <w:r>
        <w:t>)</w:t>
      </w:r>
      <w:r w:rsidRPr="00703BBA">
        <w:t xml:space="preserve">, and routinely collected wind </w:t>
      </w:r>
      <w:r w:rsidR="00532115">
        <w:t>velocity and tidal stage</w:t>
      </w:r>
      <w:r w:rsidRPr="00703BBA">
        <w:t>. The develope</w:t>
      </w:r>
      <w:r>
        <w:t>d model of water residence time will be incorporated as</w:t>
      </w:r>
      <w:r w:rsidRPr="00703BBA">
        <w:t xml:space="preserve"> a</w:t>
      </w:r>
      <w:r>
        <w:t xml:space="preserve"> component of </w:t>
      </w:r>
      <w:r w:rsidRPr="00703BBA">
        <w:t>a</w:t>
      </w:r>
      <w:r w:rsidR="00752646">
        <w:t xml:space="preserve"> top-down model of sediment accumulation</w:t>
      </w:r>
      <w:r w:rsidRPr="00703BBA">
        <w:t xml:space="preserve"> on the reef</w:t>
      </w:r>
      <w:r>
        <w:t xml:space="preserve"> developed</w:t>
      </w:r>
      <w:r w:rsidRPr="00703BBA">
        <w:t xml:space="preserve"> in Paper Three</w:t>
      </w:r>
      <w:r w:rsidR="00752646">
        <w:t>.</w:t>
      </w:r>
      <w:r w:rsidRPr="00703BBA">
        <w:rPr>
          <w:b/>
          <w:i/>
        </w:rPr>
        <w:t xml:space="preserve"> </w:t>
      </w:r>
    </w:p>
    <w:p w14:paraId="400EE22C" w14:textId="1D2A596E" w:rsidR="00806C21" w:rsidRPr="00703BBA" w:rsidRDefault="00806C21" w:rsidP="005009D9">
      <w:r w:rsidRPr="00703BBA">
        <w:rPr>
          <w:b/>
          <w:i/>
        </w:rPr>
        <w:t xml:space="preserve">Paper Three, </w:t>
      </w:r>
      <w:r>
        <w:rPr>
          <w:b/>
          <w:i/>
        </w:rPr>
        <w:t>“</w:t>
      </w:r>
      <w:r w:rsidR="005009D9" w:rsidRPr="005009D9">
        <w:rPr>
          <w:i/>
        </w:rPr>
        <w:t>Watershed and oceanic controls on seasonal and temporal p</w:t>
      </w:r>
      <w:r w:rsidR="005009D9">
        <w:rPr>
          <w:i/>
        </w:rPr>
        <w:t xml:space="preserve">atterns of sediment </w:t>
      </w:r>
      <w:r w:rsidR="00E6663A">
        <w:rPr>
          <w:i/>
        </w:rPr>
        <w:t>accumulation</w:t>
      </w:r>
      <w:r w:rsidR="005009D9">
        <w:rPr>
          <w:i/>
        </w:rPr>
        <w:t xml:space="preserve"> i</w:t>
      </w:r>
      <w:r w:rsidR="005009D9" w:rsidRPr="005009D9">
        <w:rPr>
          <w:i/>
        </w:rPr>
        <w:t>n a fringing reef flat embayment</w:t>
      </w:r>
      <w:r>
        <w:rPr>
          <w:i/>
        </w:rPr>
        <w:t>”</w:t>
      </w:r>
      <w:r w:rsidRPr="00703BBA">
        <w:rPr>
          <w:i/>
        </w:rPr>
        <w:t xml:space="preserve">, </w:t>
      </w:r>
      <w:r w:rsidRPr="00703BBA">
        <w:t>will use measurements of monthly terrigenous sediment accumulation on Faga’alu reef to develop a top-down</w:t>
      </w:r>
      <w:r>
        <w:t>, spatially distributed</w:t>
      </w:r>
      <w:r w:rsidRPr="00703BBA">
        <w:t xml:space="preserve"> model of </w:t>
      </w:r>
      <w:r>
        <w:t xml:space="preserve">net </w:t>
      </w:r>
      <w:r w:rsidRPr="00703BBA">
        <w:t xml:space="preserve">monthly sediment accumulation based on sediment input and </w:t>
      </w:r>
      <w:r w:rsidR="00E6663A">
        <w:t xml:space="preserve">water </w:t>
      </w:r>
      <w:r w:rsidRPr="00703BBA">
        <w:t xml:space="preserve">residence time in the Bay. </w:t>
      </w:r>
      <w:r>
        <w:t>Sediment input from the watershed will be estimated from</w:t>
      </w:r>
      <w:r w:rsidRPr="00703BBA">
        <w:t xml:space="preserve"> the model of sediment loading developed in Paper One, </w:t>
      </w:r>
      <w:r>
        <w:t>and</w:t>
      </w:r>
      <w:r w:rsidR="00E6663A">
        <w:t xml:space="preserve"> water </w:t>
      </w:r>
      <w:r>
        <w:t xml:space="preserve">residence time will be estimated from </w:t>
      </w:r>
      <w:r w:rsidRPr="00703BBA">
        <w:t xml:space="preserve">the model </w:t>
      </w:r>
      <w:r>
        <w:t xml:space="preserve">developed in Paper Two. </w:t>
      </w:r>
    </w:p>
    <w:p w14:paraId="16077858" w14:textId="77777777" w:rsidR="00806C21" w:rsidRPr="00703BBA" w:rsidRDefault="00806C21" w:rsidP="005009D9">
      <w:pPr>
        <w:pStyle w:val="Heading2"/>
        <w:numPr>
          <w:ilvl w:val="0"/>
          <w:numId w:val="0"/>
        </w:numPr>
        <w:rPr>
          <w:rFonts w:asciiTheme="minorHAnsi" w:hAnsiTheme="minorHAnsi"/>
        </w:rPr>
      </w:pPr>
      <w:bookmarkStart w:id="13" w:name="_Toc389207885"/>
      <w:r w:rsidRPr="00703BBA">
        <w:rPr>
          <w:rFonts w:asciiTheme="minorHAnsi" w:hAnsiTheme="minorHAnsi"/>
        </w:rPr>
        <w:t>Funding sources for fieldwork</w:t>
      </w:r>
      <w:bookmarkEnd w:id="13"/>
      <w:r w:rsidRPr="00703BBA">
        <w:rPr>
          <w:rFonts w:asciiTheme="minorHAnsi" w:hAnsiTheme="minorHAnsi"/>
        </w:rPr>
        <w:t xml:space="preserve"> </w:t>
      </w:r>
    </w:p>
    <w:p w14:paraId="37A090F3" w14:textId="4D004940" w:rsidR="00806C21" w:rsidRPr="00703BBA" w:rsidRDefault="00806C21" w:rsidP="005009D9">
      <w:pPr>
        <w:ind w:firstLine="432"/>
      </w:pPr>
      <w:r w:rsidRPr="00703BBA">
        <w:t xml:space="preserve">Stream monitoring in Faga’alu and Nu’uuli </w:t>
      </w:r>
      <w:r>
        <w:t>was</w:t>
      </w:r>
      <w:r w:rsidRPr="00703BBA">
        <w:t xml:space="preserve"> funded by two N</w:t>
      </w:r>
      <w:r>
        <w:t xml:space="preserve">ational </w:t>
      </w:r>
      <w:r w:rsidRPr="00703BBA">
        <w:t>O</w:t>
      </w:r>
      <w:r>
        <w:t xml:space="preserve">ceanic and </w:t>
      </w:r>
      <w:r w:rsidRPr="00703BBA">
        <w:t>A</w:t>
      </w:r>
      <w:r>
        <w:t xml:space="preserve">tmospheric </w:t>
      </w:r>
      <w:r w:rsidRPr="00703BBA">
        <w:t>A</w:t>
      </w:r>
      <w:r>
        <w:t>gency (NOAA)</w:t>
      </w:r>
      <w:r w:rsidRPr="00703BBA">
        <w:t xml:space="preserve"> Territorial Management grants</w:t>
      </w:r>
      <w:r w:rsidR="00375263">
        <w:t xml:space="preserve"> (Award #CRI-AS-12 and CRI-AS-14)</w:t>
      </w:r>
      <w:r w:rsidRPr="00703BBA">
        <w:t xml:space="preserve"> administered by the Coral Reef Advisory Group in American Samoa (CRAG)($45,000 and $63,000), and coral sedimentation monitoring in Faga’alu Bay has been funded by th</w:t>
      </w:r>
      <w:r>
        <w:t>e</w:t>
      </w:r>
      <w:r w:rsidRPr="00703BBA">
        <w:t xml:space="preserve"> NOAA Coral Reef Conservation Program (CRCP)(</w:t>
      </w:r>
      <w:r w:rsidR="00375263" w:rsidRPr="00375263">
        <w:t xml:space="preserve"> </w:t>
      </w:r>
      <w:r w:rsidR="00375263">
        <w:t>Award #NA13NOS4820025</w:t>
      </w:r>
      <w:r w:rsidR="00375263" w:rsidRPr="00703BBA">
        <w:t xml:space="preserve"> </w:t>
      </w:r>
      <w:r w:rsidRPr="00703BBA">
        <w:t>$55,</w:t>
      </w:r>
      <w:commentRangeStart w:id="14"/>
      <w:r w:rsidRPr="00703BBA">
        <w:t>000</w:t>
      </w:r>
      <w:commentRangeEnd w:id="14"/>
      <w:r>
        <w:rPr>
          <w:rStyle w:val="CommentReference"/>
        </w:rPr>
        <w:commentReference w:id="14"/>
      </w:r>
      <w:r w:rsidRPr="00703BBA">
        <w:t xml:space="preserve">). </w:t>
      </w:r>
      <w:r>
        <w:t xml:space="preserve">The US Geological Survey’s (USGS) Coastal and Marine Geology Program (CMGP) Pacific Coral Reef Project supplied $64,000 in oceanographic equipment for the hydrodynamic studies in the bay. </w:t>
      </w:r>
      <w:r w:rsidRPr="00703BBA">
        <w:t xml:space="preserve">The study site, Faga’alu, </w:t>
      </w:r>
      <w:r>
        <w:t>was</w:t>
      </w:r>
      <w:r w:rsidRPr="00703BBA">
        <w:t xml:space="preserve"> selected by the U.S. Coral Reef Task Force (USCRTF) as one of three National Priority Watersheds for ecological/coral restoration efforts. This research is expected to identify and quantify key sources of sediment and nutrient loading to Faga’alu Bay, monitor sediment and nutrient loading from natural and disturbed areas in Nu’uuli to compare to Faga’alu, and monitor sedimentation on the coral reef in Faga’alu Bay. Novel datasets collected in the field will be used to develop and parameterize simple models of land-based coral sedimentation to focus management efforts and develop objective metrics of management effectiveness. The methodology developed is intended for environmental management with few resources in data-scarce,</w:t>
      </w:r>
      <w:r>
        <w:t xml:space="preserve"> tropical</w:t>
      </w:r>
      <w:r w:rsidRPr="00703BBA">
        <w:t xml:space="preserve"> watersheds. </w:t>
      </w:r>
    </w:p>
    <w:p w14:paraId="72F75A00" w14:textId="77777777" w:rsidR="00806C21" w:rsidRPr="00703BBA" w:rsidRDefault="00806C21" w:rsidP="005009D9">
      <w:pPr>
        <w:spacing w:line="240" w:lineRule="auto"/>
        <w:ind w:firstLine="720"/>
        <w:rPr>
          <w:rFonts w:eastAsiaTheme="majorEastAsia" w:cstheme="majorBidi"/>
          <w:color w:val="2E74B5" w:themeColor="accent1" w:themeShade="BF"/>
          <w:sz w:val="32"/>
          <w:szCs w:val="32"/>
        </w:rPr>
      </w:pPr>
      <w:r w:rsidRPr="00703BBA">
        <w:rPr>
          <w:sz w:val="24"/>
          <w:szCs w:val="24"/>
        </w:rPr>
        <w:t>The following section</w:t>
      </w:r>
      <w:r>
        <w:rPr>
          <w:sz w:val="24"/>
          <w:szCs w:val="24"/>
        </w:rPr>
        <w:t xml:space="preserve"> of the dissertation proposal</w:t>
      </w:r>
      <w:r w:rsidRPr="00703BBA">
        <w:rPr>
          <w:sz w:val="24"/>
          <w:szCs w:val="24"/>
        </w:rPr>
        <w:t xml:space="preserve"> is organized around each of the three papers outlined in the Introduction, with each of the respective metho</w:t>
      </w:r>
      <w:r>
        <w:rPr>
          <w:sz w:val="24"/>
          <w:szCs w:val="24"/>
        </w:rPr>
        <w:t>dologies described individually:</w:t>
      </w:r>
      <w:r w:rsidRPr="00703BBA">
        <w:br w:type="page"/>
      </w:r>
    </w:p>
    <w:p w14:paraId="16449F06" w14:textId="4ECA2756" w:rsidR="00806C21" w:rsidRPr="005009D9" w:rsidRDefault="00806C21" w:rsidP="005009D9">
      <w:pPr>
        <w:pStyle w:val="Heading1"/>
      </w:pPr>
      <w:bookmarkStart w:id="15" w:name="_Toc389207890"/>
      <w:r w:rsidRPr="005009D9">
        <w:lastRenderedPageBreak/>
        <w:t>Paper/Part One</w:t>
      </w:r>
      <w:bookmarkEnd w:id="15"/>
      <w:r w:rsidRPr="005009D9">
        <w:t>: “Contributions of human activities to suspended sediment yield during storm events from a</w:t>
      </w:r>
      <w:r w:rsidR="005009D9">
        <w:t xml:space="preserve"> steep,</w:t>
      </w:r>
      <w:r w:rsidRPr="005009D9">
        <w:t xml:space="preserve"> small</w:t>
      </w:r>
      <w:r w:rsidR="005009D9">
        <w:t>, tropical</w:t>
      </w:r>
      <w:r w:rsidRPr="005009D9">
        <w:t xml:space="preserve"> watershed”</w:t>
      </w:r>
    </w:p>
    <w:p w14:paraId="619567BE" w14:textId="77777777" w:rsidR="00806C21" w:rsidRPr="00703BBA" w:rsidRDefault="00806C21" w:rsidP="005009D9">
      <w:pPr>
        <w:rPr>
          <w:b/>
        </w:rPr>
      </w:pPr>
      <w:r w:rsidRPr="00703BBA">
        <w:rPr>
          <w:b/>
        </w:rPr>
        <w:t xml:space="preserve">Intended Journal: </w:t>
      </w:r>
      <w:hyperlink r:id="rId8" w:history="1">
        <w:r w:rsidRPr="00703BBA">
          <w:rPr>
            <w:rStyle w:val="Hyperlink"/>
            <w:b/>
          </w:rPr>
          <w:t>Journal of Hydrology</w:t>
        </w:r>
      </w:hyperlink>
      <w:r w:rsidRPr="00703BBA">
        <w:rPr>
          <w:b/>
        </w:rPr>
        <w:t>, Impact Factor: 3.654</w:t>
      </w:r>
    </w:p>
    <w:p w14:paraId="5A4DB9AE" w14:textId="0EAE4065" w:rsidR="006234C6" w:rsidRDefault="00806C21" w:rsidP="006234C6">
      <w:pPr>
        <w:pStyle w:val="Heading2"/>
        <w:numPr>
          <w:ilvl w:val="0"/>
          <w:numId w:val="0"/>
        </w:numPr>
      </w:pPr>
      <w:bookmarkStart w:id="16" w:name="_Toc389207891"/>
      <w:r w:rsidRPr="00B2697B">
        <w:t>Introduction</w:t>
      </w:r>
      <w:bookmarkEnd w:id="16"/>
    </w:p>
    <w:p w14:paraId="1C1DF537" w14:textId="4454FFF2" w:rsidR="006234C6" w:rsidRPr="006234C6" w:rsidRDefault="006234C6" w:rsidP="006234C6">
      <w:pPr>
        <w:rPr>
          <w:b/>
        </w:rPr>
      </w:pPr>
      <w:r>
        <w:rPr>
          <w:b/>
        </w:rPr>
        <w:t>Identifying and quantifying sediment sources</w:t>
      </w:r>
    </w:p>
    <w:p w14:paraId="638F8C99" w14:textId="0B1EADF8" w:rsidR="00806C21" w:rsidRDefault="00806C21" w:rsidP="005009D9">
      <w:pPr>
        <w:ind w:firstLine="576"/>
      </w:pPr>
      <w:commentRangeStart w:id="17"/>
      <w:r w:rsidRPr="00703BBA">
        <w:t>Successful reduction of sedimentation threats to coral reefs requires first identifying and quantifying the land-based sources of sediment to focus management efforts in the watershed and design mitigation measures.</w:t>
      </w:r>
      <w:r>
        <w:t xml:space="preserve"> O</w:t>
      </w:r>
      <w:r w:rsidRPr="00F608EC">
        <w:t xml:space="preserve">n Molokai, </w:t>
      </w:r>
      <w:r>
        <w:fldChar w:fldCharType="begin" w:fldLock="1"/>
      </w:r>
      <w:r w:rsidR="0028443C">
        <w:instrText>ADDIN CSL_CITATION { "citationItems" : [ { "id" : "ITEM-1",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"ITEM-1", "issued" : { "date-parts" : [ [ "2010" ] ] }, "page" : "abstract#EP22A-01", "title" : "Sediment budget for a polluted Hawaiian reef using hillslope monitoring and process mapping", "type" : "paper-conference" }, "uris" : [ "http://www.mendeley.com/documents/?uuid=4378c49d-290f-4de2-b054-3c2ff8e4d978" ] } ], "mendeley" : { "manualFormatting" : "Stock et al. (2010)", "previouslyFormattedCitation" : "(Stock et al., 2010)" }, "properties" : { "noteIndex" : 0 }, "schema" : "https://github.com/citation-style-language/schema/raw/master/csl-citation.json" }</w:instrText>
      </w:r>
      <w:r>
        <w:fldChar w:fldCharType="separate"/>
      </w:r>
      <w:r>
        <w:rPr>
          <w:noProof/>
        </w:rPr>
        <w:t>Stock et al.</w:t>
      </w:r>
      <w:r w:rsidRPr="00F608EC">
        <w:rPr>
          <w:noProof/>
        </w:rPr>
        <w:t xml:space="preserve"> </w:t>
      </w:r>
      <w:r>
        <w:rPr>
          <w:noProof/>
        </w:rPr>
        <w:t>(</w:t>
      </w:r>
      <w:r w:rsidRPr="00F608EC">
        <w:rPr>
          <w:noProof/>
        </w:rPr>
        <w:t>2010)</w:t>
      </w:r>
      <w:r>
        <w:fldChar w:fldCharType="end"/>
      </w:r>
      <w:r>
        <w:t xml:space="preserve"> </w:t>
      </w:r>
      <w:r w:rsidRPr="00F608EC">
        <w:t xml:space="preserve">found that less than 5% of the land produces most of the sediment, and of that 5%, only 1% produces </w:t>
      </w:r>
      <w:r>
        <w:t>~</w:t>
      </w:r>
      <w:r w:rsidRPr="00F608EC">
        <w:t xml:space="preserve">50% of the sediment. </w:t>
      </w:r>
      <w:r>
        <w:t>I</w:t>
      </w:r>
      <w:r w:rsidRPr="00F608EC">
        <w:t xml:space="preserve">n order to reduce sediment stress on reefs, it may </w:t>
      </w:r>
      <w:r>
        <w:t xml:space="preserve">be sufficient to mediate the hotspots </w:t>
      </w:r>
      <w:r>
        <w:fldChar w:fldCharType="begin" w:fldLock="1"/>
      </w:r>
      <w:r w:rsidR="0028443C">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"mendeley" : { "previouslyFormattedCitation" : "(Risk, 2014)" }, "properties" : { "noteIndex" : 0 }, "schema" : "https://github.com/citation-style-language/schema/raw/master/csl-citation.json" }</w:instrText>
      </w:r>
      <w:r>
        <w:fldChar w:fldCharType="separate"/>
      </w:r>
      <w:r w:rsidRPr="00160919">
        <w:rPr>
          <w:noProof/>
        </w:rPr>
        <w:t>(Risk, 2014)</w:t>
      </w:r>
      <w:r>
        <w:fldChar w:fldCharType="end"/>
      </w:r>
      <w:r>
        <w:t xml:space="preserve">. Previous studies have used mineralogical analyses of fluvial and benthic sediment samples to “fingerprint” sediment to sources </w:t>
      </w:r>
      <w:r>
        <w:fldChar w:fldCharType="begin" w:fldLock="1"/>
      </w:r>
      <w:r w:rsidR="0028443C">
        <w:instrText>ADDIN CSL_CITATION { "citationItems" : [ { "id" : "ITEM-1", "itemData" : { "DOI" : "10.1016/j.ecss.2009.09.014", "ISSN" : "02727714", "author" : [ { "dropping-particle" : "", "family" : "Takesue", "given" : "Renee K.", "non-dropping-particle" : "", "parse-names" : false, "suffix" : "" }, { "dropping-particle" : "", "family" : "Bothner", "given" : "Michael H.", "non-dropping-particle" : "", "parse-names" : false, "suffix" : "" }, { "dropping-particle" : "", "family" : "Reynolds", "given" : "Richard L.", "non-dropping-particle" : "", "parse-names" : false, "suffix" : "" } ], "container-title" : "Estuarine, Coastal and Shelf Science", "id" : "ITEM-1", "issue" : "3", "issued" : { "date-parts" : [ [ "2009", "11" ] ] }, "page" : "459-471", "publisher" : "Elsevier Ltd", "title" : "Sources of land-derived runoff to a coral reef-fringed embayment identified using geochemical tracers in nearshore sediment traps", "type" : "article-journal", "volume" : "85" }, "uris" : [ "http://www.mendeley.com/documents/?uuid=44f776ed-527f-4ece-8776-5d1547626bee" ] }, { "id" : "ITEM-2", "itemData" : { "DOI" : "10.1002/esp.2133", "ISSN" : "01979337", "author" : [ { "dropping-particle" : "", "family" : "Evrard", "given" : "Olivier", "non-dropping-particle" : "", "parse-names" : false, "suffix" : "" }, { "dropping-particle" : "", "family" : "Navratil", "given" : "Oldrich", "non-dropping-particle" : "", "parse-names" : false, "suffix" : "" }, { "dropping-particle" : "", "family" : "Ayrault", "given" : "Sophie", "non-dropping-particle" : "", "parse-names" : false, "suffix" : "" }, { "dropping-particle" : "", "family" : "Ahmadi", "given" : "Mehdi", "non-dropping-particle" : "", "parse-names" : false, "suffix" : "" }, { "dropping-particle" : "", "family" : "N\u00e9mery", "given" : "Julien", "non-dropping-particle" : "", "parse-names" : false, "suffix" : "" }, { "dropping-particle" : "", "family" : "Legout", "given" : "C\u00e9dric", "non-dropping-particle" : "", "parse-names" : false, "suffix" : "" }, { "dropping-particle" : "", "family" : "Lef\u00e8vre", "given" : "Ir\u00e8ne", "non-dropping-particle" : "", "parse-names" : false, "suffix" : "" }, { "dropping-particle" : "", "family" : "Poirel", "given" : "Alain", "non-dropping-particle" : "", "parse-names" : false, "suffix" : "" }, { "dropping-particle" : "", "family" : "Bont\u00e9", "given" : "Philippe", "non-dropping-particle" : "", "parse-names" : false, "suffix" : "" }, { "dropping-particle" : "", "family" : "Esteves", "given" : "Michel", "non-dropping-particle" : "", "parse-names" : false, "suffix" : "" } ], "container-title" : "Earth Surface Processes and Landforms", "id" : "ITEM-2", "issue" : "8", "issued" : { "date-parts" : [ [ "2011", "6", "30" ] ] }, "page" : "1072-1089", "title" : "Combining suspended sediment monitoring and fingerprinting to determine the spatial origin of fine sediment in a mountainous river catchment", "type" : "article-journal", "volume" : "36" }, "uris" : [ "http://www.mendeley.com/documents/?uuid=6673d6cc-dafe-440a-a8b8-1623552d8a71" ] }, { "id" : "ITEM-3", "itemData" : { "DOI" : "10.1016/j.scitotenv.2005.01.039", "ISSN" : "0048-9697", "PMID" : "16242178", "abstract" : "Protection of the environment post-mining is an important issue, especially where runoff and erosion can lead to undesirable material leaving post-mining landscapes and contaminating surrounding land and watercourses. Methods for assessment of the environmental impact and long-term behaviour of post-mining landforms based on scientific methodology are needed especially where field data are absent or poor. An appraisal of the former Nabarlek uranium mine was conducted to assess the site from a soil erosion perspective as part of an independent evaluation of overall rehabilitation success. Determination of the gross erosion occurring, sediment discharge to Cooper Creek and the resultant sediment associated radionuclide load in Cooper Creek were the primary objectives of the study. These objectives were achieved through the application of several models using parameter values collected from the site. The study found that the area containing the mill tailings repository is extremely stable and meets the guidelines established for long-term storage of uranium mill tailings. Most other areas on the site are stable; however there are some areas with a high sediment loss. Sediment concentration in Cooper Creek, which drains the site, was found to be within the Australian water quality guidelines for fresh water, however sediment concentrations in tributaries were found to exceed recommended levels. Radionuclide determinations on soil samples showed that the highest specific activities (Bq kg-1) were present on a small (0.44 ha) area with a relatively high erosion rate. This small area contributed the majority of the estimated flux to Cooper Creek of uranium-series radionuclides sorbed or structurally incorporated to eroded soil particles sourced from the mine site. This study provides a methodology for assessment of the erosional stability of such a landscape and consequent impact on water quality, using extensive field data and readily available and well known models and methodologies.", "author" : [ { "dropping-particle" : "", "family" : "Hancock", "given" : "G R", "non-dropping-particle" : "", "parse-names" : false, "suffix" : "" }, { "dropping-particle" : "", "family" : "Grabham", "given" : "M K", "non-dropping-particle" : "", "parse-names" : false, "suffix" : "" }, { "dropping-particle" : "", "family" : "Martin", "given" : "P", "non-dropping-particle" : "", "parse-names" : false, "suffix" : "" }, { "dropping-particle" : "", "family" : "Evans", "given" : "K G", "non-dropping-particle" : "", "parse-names" : false, "suffix" : "" }, { "dropping-particle" : "", "family" : "Bollh\u00f6fer", "given" : "a", "non-dropping-particle" : "", "parse-names" : false, "suffix" : "" } ], "container-title" : "The Science of the total environment", "id" : "ITEM-3", "issue" : "2-3", "issued" : { "date-parts" : [ [ "2006", "3", "1" ] ] }, "page" : "103-19", "title" : "A methodology for the assessment of rehabilitation success of post mining landscapes--sediment and radionuclide transport at the former Nabarlek uranium mine, Northern Territory, Australia.", "type" : "article-journal", "volume" : "354" }, "uris" : [ "http://www.mendeley.com/documents/?uuid=0f18f125-5676-476b-b361-a014dc809f20" ] } ], "mendeley" : { "previouslyFormattedCitation" : "(Evrard et al., 2011; Hancock et al., 2006; Takesue et al., 2009)" }, "properties" : { "noteIndex" : 0 }, "schema" : "https://github.com/citation-style-language/schema/raw/master/csl-citation.json" }</w:instrText>
      </w:r>
      <w:r>
        <w:fldChar w:fldCharType="separate"/>
      </w:r>
      <w:r w:rsidR="00532115" w:rsidRPr="00532115">
        <w:rPr>
          <w:noProof/>
        </w:rPr>
        <w:t>(Evrard et al., 2011; Hancock et al., 2006; Takesue et al., 2009)</w:t>
      </w:r>
      <w:r>
        <w:fldChar w:fldCharType="end"/>
      </w:r>
      <w:r>
        <w:t xml:space="preserve"> but this approach is less useful where geology is homogenous, and does not yield direct measurements of sediment yield from the watershed or specific sediment yield from key sources.</w:t>
      </w:r>
      <w:r w:rsidRPr="00703BBA">
        <w:t xml:space="preserve"> Currently, there is no generic procedure for accurate prediction of suspended sediment yield (SSY) </w:t>
      </w:r>
      <w:r>
        <w:t>from</w:t>
      </w:r>
      <w:r w:rsidRPr="00703BBA">
        <w:t xml:space="preserve"> small, mountainous watersheds </w:t>
      </w:r>
      <w:r w:rsidRPr="00703BBA">
        <w:fldChar w:fldCharType="begin" w:fldLock="1"/>
      </w:r>
      <w:r w:rsidR="0028443C">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rsidRPr="00703BBA">
        <w:fldChar w:fldCharType="separate"/>
      </w:r>
      <w:r w:rsidRPr="002778B6">
        <w:rPr>
          <w:noProof/>
        </w:rPr>
        <w:t>(Duvert et al., 2012)</w:t>
      </w:r>
      <w:r w:rsidRPr="00703BBA">
        <w:fldChar w:fldCharType="end"/>
      </w:r>
      <w:r w:rsidRPr="00703BBA">
        <w:t xml:space="preserve">. Existing sediment yield models are not well-calibrated to the climatic, topographic, and geologic conditions found on steep, tropical islands, making field methods more suitable for estimating SSY from watersheds in those types of environments </w:t>
      </w:r>
      <w:r w:rsidRPr="00703BBA">
        <w:fldChar w:fldCharType="begin" w:fldLock="1"/>
      </w:r>
      <w:r w:rsidR="0028443C">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"mendeley" : { "previouslyFormattedCitation" : "(Calhoun and Fletcher, 1999)" }, "properties" : { "noteIndex" : 0 }, "schema" : "https://github.com/citation-style-language/schema/raw/master/csl-citation.json" }</w:instrText>
      </w:r>
      <w:r w:rsidRPr="00703BBA">
        <w:fldChar w:fldCharType="separate"/>
      </w:r>
      <w:r w:rsidR="00532115" w:rsidRPr="00532115">
        <w:rPr>
          <w:noProof/>
        </w:rPr>
        <w:t>(Calhoun and Fletcher, 1999)</w:t>
      </w:r>
      <w:r w:rsidRPr="00703BBA">
        <w:fldChar w:fldCharType="end"/>
      </w:r>
      <w:r w:rsidRPr="00703BBA">
        <w:t xml:space="preserve">. </w:t>
      </w:r>
      <w:r>
        <w:t>K</w:t>
      </w:r>
      <w:r w:rsidRPr="003361C8">
        <w:t>nowledge</w:t>
      </w:r>
      <w:r>
        <w:t xml:space="preserve"> on</w:t>
      </w:r>
      <w:r w:rsidRPr="003361C8">
        <w:t xml:space="preserve"> fluvial </w:t>
      </w:r>
      <w:r>
        <w:t>sediment yield</w:t>
      </w:r>
      <w:r w:rsidRPr="003361C8">
        <w:t xml:space="preserve"> on most Pacific volcanic islands remains limited, in part because of the lack of data and the problems associated with </w:t>
      </w:r>
      <w:r>
        <w:t>conducting</w:t>
      </w:r>
      <w:r w:rsidRPr="003361C8">
        <w:t xml:space="preserve"> field investigations in remote and isolated i</w:t>
      </w:r>
      <w:r>
        <w:t xml:space="preserve">slands </w:t>
      </w:r>
      <w:r>
        <w:fldChar w:fldCharType="begin" w:fldLock="1"/>
      </w:r>
      <w:r w:rsidR="0028443C">
        <w:instrText>ADDIN CSL_CITATION { "citationItems" : [ { "id" : "ITEM-1", "itemData" : { "DOI" : "10.1016/j.jenvrad.2005.07.004", "ISSN" : "0265-931X", "PMID" : "16185792", "abstract" : "The (137)Cs method was employed to investigate the recent historical rate of sediment deposition on a lowland alluvial floodplain in the Falefa River basin, Upolu Island, Samoa. Caesium stratigraphy in the floodplain sediment profile was clearly defined, with a broad peak at 145-175 cm depth. The measured rate of vertical accretion over the last 40 years is 4.0+/-0.4 cm per year. This rate exceeds observations in humid environments elsewhere, but is similar to that recorded on other tropical Pacific Islands. Available flow data for the Vaisigano River in Samoa give a 'near-catastrophic' index value of 0.6 for flood variability. This is associated with the occurrence of tropical cyclones and storms in the Samoa area. Large floods therefore probably contribute to the high rate of floodplain sedimentation on Upolu Island. A small but growing body of evidence suggests that fluvial sedimentation rates on tropical Pacific islands are some of the highest in the world.", "author" : [ { "dropping-particle" : "", "family" : "Terry", "given" : "James P", "non-dropping-particle" : "", "parse-names" : false, "suffix" : "" }, { "dropping-particle" : "", "family" : "Kostaschuk", "given" : "Ray a", "non-dropping-particle" : "", "parse-names" : false, "suffix" : "" }, { "dropping-particle" : "", "family" : "Garimella", "given" : "Sitaram", "non-dropping-particle" : "", "parse-names" : false, "suffix" : "" } ], "container-title" : "Journal of environmental radioactivity", "id" : "ITEM-1", "issue" : "1", "issued" : { "date-parts" : [ [ "2006", "1" ] ] }, "page" : "45-63", "title" : "Sediment deposition rate in the Falefa River basin, Upolu Island, Samoa.", "type" : "article-journal", "volume" : "86" }, "uris" : [ "http://www.mendeley.com/documents/?uuid=b1006d58-eed9-4963-85d5-1c5d1c5f695f" ] } ], "mendeley" : { "previouslyFormattedCitation" : "(Terry et al., 2006)" }, "properties" : { "noteIndex" : 0 }, "schema" : "https://github.com/citation-style-language/schema/raw/master/csl-citation.json" }</w:instrText>
      </w:r>
      <w:r>
        <w:fldChar w:fldCharType="separate"/>
      </w:r>
      <w:r w:rsidR="00532115" w:rsidRPr="00532115">
        <w:rPr>
          <w:noProof/>
        </w:rPr>
        <w:t>(Terry et al., 2006)</w:t>
      </w:r>
      <w:r>
        <w:fldChar w:fldCharType="end"/>
      </w:r>
      <w:r>
        <w:t>. M</w:t>
      </w:r>
      <w:r w:rsidRPr="00703BBA">
        <w:t xml:space="preserve">onitoring SSY from remote streams that are dominated by infrequent, high magnitude storm events is </w:t>
      </w:r>
      <w:r>
        <w:t>expensive</w:t>
      </w:r>
      <w:r w:rsidRPr="00703BBA">
        <w:t xml:space="preserve"> and requires technical skills unavailable to</w:t>
      </w:r>
      <w:r>
        <w:t xml:space="preserve"> many</w:t>
      </w:r>
      <w:r w:rsidRPr="00703BBA">
        <w:t xml:space="preserve"> local managers</w:t>
      </w:r>
      <w:r>
        <w:t xml:space="preserve"> </w:t>
      </w:r>
      <w:r>
        <w:fldChar w:fldCharType="begin" w:fldLock="1"/>
      </w:r>
      <w:r w:rsidR="0028443C">
        <w:instrText>ADDIN CSL_CITATION { "citationItems" : [ { "id" : "ITEM-1", "itemData" : { "DOI" : "10.1016/j.marpolbul.2011.08.009", "ISSN" : "1879-3363", "PMID" : "21889170", "abstract" : "Land use (and land management) change is seen as the primary factor responsible for changes in sediment and nutrient delivery to water bodies. Understanding how sediment and nutrient (or constituent) concentrations vary with land use is critical to understanding the current and future impact of land use change on aquatic ecosystems. Access to appropriate land-use based water quality data is also important for calculating reliable load estimates using water quality models. This study collated published and unpublished runoff, constituent concentration and load data for Australian catchments. Water quality data for total suspended sediments (TSS), total nitrogen (TN) and total phosphorus (TP) were collated from runoff events with a focus on catchment areas that have a single or majority of the contributing area under one land use. Where possible, information on the dissolved forms of nutrients were also collated. For each data point, information was included on the site location, land use type and condition, contributing catchment area, runoff, laboratory analyses, the number of samples collected over the hydrograph and the mean constituent concentration calculation method. A total of \u223c750 entries were recorded from 514 different geographical sites covering 13 different land uses. We found that the nutrient concentrations collected using \"grab\" sampling (without a well defined hydrograph) were lower than for sites with gauged auto-samplers although this data set was small and no statistical analysis could be undertaken. There was no statistically significant difference (p&lt;0.05) between data collected at plot and catchment scales for the same land use. This is most likely due to differences in land condition over-shadowing the effects of spatial scale. There was, however, a significant difference in the concentration value for constituent samples collected from sites where &gt;90% of the catchment was represented by a single land use, compared to sites with &lt;90% of the upstream area represented by a single land use. This highlights the need for more single land use water quality data, preferably over a range of spatial scales. Overall, the land uses with the highest median TSS concentrations were mining (\u223c50,000mg/l), horticulture (\u223c3000mg/l), dryland cropping (\u223c2000mg/l), cotton (\u223c600mg/l) and grazing on native pastures (\u223c300mg/l). The highest median TN concentrations are from horticulture (\u223c32,000\u03bcg/l), cotton (\u223c6500\u03bcg/l), bananas (\u223c2700\u03bcg/l), grazing on mo\u2026", "author" : [ { "dropping-particle" : "", "family" : "Bartley", "given" : "Rebecca", "non-dropping-particle" : "", "parse-names" : false, "suffix" : "" }, { "dropping-particle" : "", "family" : "Speirs", "given" : "William J", "non-dropping-particle" : "", "parse-names" : false, "suffix" : "" }, { "dropping-particle" : "", "family" : "Ellis", "given" : "Tim W", "non-dropping-particle" : "", "parse-names" : false, "suffix" : "" }, { "dropping-particle" : "", "family" : "Waters", "given" : "David K", "non-dropping-particle" : "", "parse-names" : false, "suffix" : "" } ], "container-title" : "Marine pollution bulletin", "id" : "ITEM-1", "issue" : "4-9", "issued" : { "date-parts" : [ [ "2012", "1" ] ] }, "page" : "101-16", "publisher" : "Elsevier Ltd", "title" : "A review of sediment and nutrient concentration data from Australia for use in catchment water quality models.", "type" : "article-journal", "volume" : "65" }, "uris" : [ "http://www.mendeley.com/documents/?uuid=7495dbae-2812-4324-99fd-128601c0969a" ] } ], "mendeley" : { "previouslyFormattedCitation" : "(Bartley et al., 2012)" }, "properties" : { "noteIndex" : 0 }, "schema" : "https://github.com/citation-style-language/schema/raw/master/csl-citation.json" }</w:instrText>
      </w:r>
      <w:r>
        <w:fldChar w:fldCharType="separate"/>
      </w:r>
      <w:r w:rsidR="00532115" w:rsidRPr="00532115">
        <w:rPr>
          <w:noProof/>
        </w:rPr>
        <w:t>(Bartley et al., 2012)</w:t>
      </w:r>
      <w:r>
        <w:fldChar w:fldCharType="end"/>
      </w:r>
      <w:r w:rsidRPr="00703BBA">
        <w:t>. Developing reliable models that predict SSY from small, mountainous catchments is a significant contribution for local coral conservation, and can</w:t>
      </w:r>
      <w:r>
        <w:t xml:space="preserve"> also</w:t>
      </w:r>
      <w:r w:rsidRPr="00703BBA">
        <w:t xml:space="preserve"> further improve models applied at the regional scale, where societal needs are greatest </w:t>
      </w:r>
      <w:r w:rsidRPr="00703BBA">
        <w:fldChar w:fldCharType="begin" w:fldLock="1"/>
      </w:r>
      <w:r w:rsidR="0028443C">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rsidRPr="00703BBA">
        <w:fldChar w:fldCharType="separate"/>
      </w:r>
      <w:r w:rsidRPr="002778B6">
        <w:rPr>
          <w:noProof/>
        </w:rPr>
        <w:t>(Duvert et al., 2012)</w:t>
      </w:r>
      <w:r w:rsidRPr="00703BBA">
        <w:fldChar w:fldCharType="end"/>
      </w:r>
      <w:r w:rsidRPr="00703BBA">
        <w:t xml:space="preserve">. </w:t>
      </w:r>
      <w:commentRangeEnd w:id="17"/>
      <w:r>
        <w:rPr>
          <w:rStyle w:val="CommentReference"/>
        </w:rPr>
        <w:commentReference w:id="17"/>
      </w:r>
    </w:p>
    <w:p w14:paraId="4DE92C1F" w14:textId="054E7B68" w:rsidR="006234C6" w:rsidRPr="006234C6" w:rsidRDefault="006234C6" w:rsidP="006234C6">
      <w:pPr>
        <w:rPr>
          <w:b/>
        </w:rPr>
      </w:pPr>
      <w:r>
        <w:rPr>
          <w:b/>
        </w:rPr>
        <w:t>Importance of storm event size</w:t>
      </w:r>
    </w:p>
    <w:p w14:paraId="1511A8E5" w14:textId="7598C058" w:rsidR="00806C21" w:rsidRDefault="00806C21" w:rsidP="005009D9">
      <w:pPr>
        <w:ind w:firstLine="576"/>
      </w:pPr>
      <w:r>
        <w:t xml:space="preserve">The magnitude of both the natural baseline and human-impacted sediment load may change with event size.  As event size increases, the magnitude of the natural background water and/or sediment discharge may increase, diminishing the relative anthropogenic impacts, as has been observed for large-magnitude flood events in Mediterranean climates </w:t>
      </w:r>
      <w:r>
        <w:fldChar w:fldCharType="begin" w:fldLock="1"/>
      </w:r>
      <w:r w:rsidR="0028443C">
        <w:instrText>ADDIN CSL_CITATION { "citationItems" : [ { "id" : "ITEM-1", "itemData" : { "DOI" : "10.1016/j.landurbplan.2004.11.015", "ISSN" : "01692046", "author" : [ { "dropping-particle" : "", "family" : "White", "given" : "Michael D.", "non-dropping-particle" : "", "parse-names" : false, "suffix" : "" }, { "dropping-particle" : "", "family" : "Greer", "given" : "Keith a.", "non-dropping-particle" : "", "parse-names" : false, "suffix" : "" } ], "container-title" : "Landscape and Urban Planning", "id" : "ITEM-1", "issue" : "2", "issued" : { "date-parts" : [ [ "2006", "1" ] ] }, "page" : "125-138", "title" : "The effects of watershed urbanization on the stream hydrology and riparian vegetation of Los Pe\u00f1asquitos Creek, California", "type" : "article-journal", "volume" : "74" }, "uris" : [ "http://www.mendeley.com/documents/?uuid=cb33da40-fb81-4e95-955a-a8ca18e0e3b8" ] } ], "mendeley" : { "previouslyFormattedCitation" : "(White and Greer, 2006)" }, "properties" : { "noteIndex" : 0 }, "schema" : "https://github.com/citation-style-language/schema/raw/master/csl-citation.json" }</w:instrText>
      </w:r>
      <w:r>
        <w:fldChar w:fldCharType="separate"/>
      </w:r>
      <w:r w:rsidR="00532115" w:rsidRPr="00532115">
        <w:rPr>
          <w:noProof/>
        </w:rPr>
        <w:t>(White and Greer, 2006)</w:t>
      </w:r>
      <w:r>
        <w:fldChar w:fldCharType="end"/>
      </w:r>
      <w:r>
        <w:t xml:space="preserve">.  </w:t>
      </w:r>
      <w:commentRangeStart w:id="18"/>
      <w:r>
        <w:t xml:space="preserve">Paired watershed studies in Pacific Northwest forests have documented -40 to 300% changes in storm-total SSY from logging and roads </w:t>
      </w:r>
      <w:r>
        <w:fldChar w:fldCharType="begin" w:fldLock="1"/>
      </w:r>
      <w:r w:rsidR="0028443C">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"previouslyFormattedCitation" : "(Lewis et al., 2001)" }, "properties" : { "noteIndex" : 0 }, "schema" : "https://github.com/citation-style-language/schema/raw/master/csl-citation.json" }</w:instrText>
      </w:r>
      <w:r>
        <w:fldChar w:fldCharType="separate"/>
      </w:r>
      <w:r w:rsidR="00532115" w:rsidRPr="00532115">
        <w:rPr>
          <w:noProof/>
        </w:rPr>
        <w:t>(Lewis et al., 2001)</w:t>
      </w:r>
      <w:r>
        <w:fldChar w:fldCharType="end"/>
      </w:r>
      <w:r>
        <w:t xml:space="preserve">, but noted that the relative increase in SSY from disturbed lands was higher for small events. While large storms deliver the most total sediment in natural conditions, human-disturbed areas may show the most significant change from natural conditions for smaller storms </w:t>
      </w:r>
      <w:r>
        <w:fldChar w:fldCharType="begin" w:fldLock="1"/>
      </w:r>
      <w:r w:rsidR="0028443C">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"previouslyFormattedCitation" : "(Lewis et al., 2001)" }, "properties" : { "noteIndex" : 0 }, "schema" : "https://github.com/citation-style-language/schema/raw/master/csl-citation.json" }</w:instrText>
      </w:r>
      <w:r>
        <w:fldChar w:fldCharType="separate"/>
      </w:r>
      <w:r w:rsidRPr="003B2155">
        <w:rPr>
          <w:noProof/>
        </w:rPr>
        <w:t>(Lewis et al., 2001)</w:t>
      </w:r>
      <w:r>
        <w:fldChar w:fldCharType="end"/>
      </w:r>
      <w:r>
        <w:t xml:space="preserve">.  </w:t>
      </w:r>
      <w:commentRangeEnd w:id="18"/>
      <w:r>
        <w:rPr>
          <w:rStyle w:val="CommentReference"/>
        </w:rPr>
        <w:commentReference w:id="18"/>
      </w:r>
    </w:p>
    <w:p w14:paraId="2EE0E59A" w14:textId="57D832B4" w:rsidR="006234C6" w:rsidRPr="006234C6" w:rsidRDefault="006234C6" w:rsidP="006234C6">
      <w:pPr>
        <w:rPr>
          <w:b/>
        </w:rPr>
      </w:pPr>
      <w:r>
        <w:rPr>
          <w:b/>
        </w:rPr>
        <w:t xml:space="preserve">Predicting event-based SSY </w:t>
      </w:r>
    </w:p>
    <w:p w14:paraId="61890E77" w14:textId="17154E31" w:rsidR="00806C21" w:rsidRPr="00703BBA" w:rsidRDefault="00C63D67" w:rsidP="005009D9">
      <w:pPr>
        <w:ind w:firstLine="576"/>
      </w:pPr>
      <w:r>
        <w:t>S</w:t>
      </w:r>
      <w:r w:rsidR="00806C21">
        <w:t xml:space="preserve">SY generated by </w:t>
      </w:r>
      <w:r w:rsidR="00806C21" w:rsidRPr="00CE2557">
        <w:t xml:space="preserve">storm </w:t>
      </w:r>
      <w:r w:rsidR="00806C21">
        <w:t>events</w:t>
      </w:r>
      <w:r>
        <w:t xml:space="preserve"> (SSY</w:t>
      </w:r>
      <w:r w:rsidRPr="00C63D67">
        <w:rPr>
          <w:vertAlign w:val="subscript"/>
        </w:rPr>
        <w:t>EV</w:t>
      </w:r>
      <w:r>
        <w:t>)</w:t>
      </w:r>
      <w:r w:rsidR="00806C21">
        <w:t xml:space="preserve"> with similar characteristics</w:t>
      </w:r>
      <w:r w:rsidR="006234C6">
        <w:t xml:space="preserve"> </w:t>
      </w:r>
      <w:r w:rsidR="00806C21">
        <w:t xml:space="preserve"> </w:t>
      </w:r>
      <w:r w:rsidR="00806C21" w:rsidRPr="00CE2557">
        <w:t xml:space="preserve">can be used to compare </w:t>
      </w:r>
      <w:r w:rsidR="00806C21">
        <w:t xml:space="preserve">the responses of </w:t>
      </w:r>
      <w:r w:rsidR="00806C21" w:rsidRPr="00CE2557">
        <w:t xml:space="preserve">different watersheds </w:t>
      </w:r>
      <w:r w:rsidR="00806C21" w:rsidRPr="00C1093E">
        <w:fldChar w:fldCharType="begin" w:fldLock="1"/>
      </w:r>
      <w:r w:rsidR="0028443C">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"author" : [ { "dropping-particle" : "", "family" : "Hicks", "given" : "D Murray", "non-dropping-particle" : "", "parse-names" : false, "suffix" : "" } ], "container-title" : "Proceedings of the New-Zealand Hydrological Society Symposium", "id" : "ITEM-2", "issued" : { "date-parts" : [ [ "1990" ] ] }, "publisher-place" : "Auckland, New Zealand", "title" : "Suspended sediment yields from pasture and exotic forest basins", "type" : "paper-conference" }, "uris" : [ "http://www.mendeley.com/documents/?uuid=e9a5c909-e5a8-4596-bfb2-bffc88b36ffa" ] }, { "id" : "ITEM-3",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"ITEM-3", "issue" : "1", "issued" : { "date-parts" : [ [ "2003" ] ] }, "title" : "Sediment yields from a forested and a pasture catchment, coastal Hawkes ba North Island New Zealand.pdf", "type" : "article-journal", "volume" : "41" }, "uris" : [ "http://www.mendeley.com/documents/?uuid=3171324e-44a1-4b3c-9404-ff8099105a7c" ] }, { "id" : "ITEM-4",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"ITEM-4", "issue" : "3", "issued" : { "date-parts" : [ [ "2011", "9" ] ] }, "page" : "333-356", "title" : "Sediment yield response to large storm events and forest harvesting, Motueka River, New Zealand", "type" : "article-journal", "volume" : "45" }, "uris" : [ "http://www.mendeley.com/documents/?uuid=6bc2684b-87fb-454c-afee-27dc666c3670" ] } ], "mendeley" : { "previouslyFormattedCitation" : "(Basher et al., 2011; Duvert et al., 2012; Fahey et al., 2003; Hicks, 1990)" }, "properties" : { "noteIndex" : 0 }, "schema" : "https://github.com/citation-style-language/schema/raw/master/csl-citation.json" }</w:instrText>
      </w:r>
      <w:r w:rsidR="00806C21" w:rsidRPr="00C1093E">
        <w:fldChar w:fldCharType="separate"/>
      </w:r>
      <w:r w:rsidR="00806C21" w:rsidRPr="000E3860">
        <w:rPr>
          <w:noProof/>
        </w:rPr>
        <w:t xml:space="preserve">(Basher et al., 2011; Duvert et al., 2012; Fahey et al., 2003; Hicks, </w:t>
      </w:r>
      <w:r w:rsidR="00806C21" w:rsidRPr="000E3860">
        <w:rPr>
          <w:noProof/>
        </w:rPr>
        <w:lastRenderedPageBreak/>
        <w:t>1990)</w:t>
      </w:r>
      <w:r w:rsidR="00806C21" w:rsidRPr="00C1093E">
        <w:fldChar w:fldCharType="end"/>
      </w:r>
      <w:r w:rsidR="00806C21" w:rsidRPr="00C1093E">
        <w:t xml:space="preserve">, </w:t>
      </w:r>
      <w:r w:rsidR="00806C21" w:rsidRPr="00FC0D52">
        <w:t xml:space="preserve">assess the contribution of individual subwatersheds to total </w:t>
      </w:r>
      <w:r w:rsidR="00806C21" w:rsidRPr="00216465">
        <w:t xml:space="preserve">SSY </w:t>
      </w:r>
      <w:r w:rsidR="00806C21" w:rsidRPr="00FC0D52">
        <w:fldChar w:fldCharType="begin" w:fldLock="1"/>
      </w:r>
      <w:r w:rsidR="0028443C">
        <w:instrText>ADDIN CSL_CITATION { "citationItems" : [ { "id" : "ITEM-1", "itemData" : { "ISBN" : "0022-1694", "author" : [ { "dropping-particle" : "", "family" : "Zimmermann", "given" : "A", "non-dropping-particle" : "", "parse-names" : false, "suffix" : "" }, { "dropping-particle" : "", "family" : "Francke", "given" : "T", "non-dropping-particle" : "", "parse-names" : false, "suffix" : "" }, { "dropping-particle" : "", "family" : "Elsenbeer", "given" : "H", "non-dropping-particle" : "", "parse-names" : false, "suffix" : "" } ], "container-title" : "Journal of Hydrology", "id" : "ITEM-1", "issue" : "428-429", "issued" : { "date-parts" : [ [ "2012" ] ] }, "page" : "170-181", "title" : "Forests and erosion: Insights from a study of suspended-sediment dynamics in an overland flow-prone rainforest catchment", "type" : "article-journal" }, "uris" : [ "http://www.mendeley.com/documents/?uuid=b82faf52-48b9-420d-a9dc-e7be4cac6821" ] }, { "id" : "ITEM-2",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"ITEM-2", "issue" : "3-4", "issued" : { "date-parts" : [ [ "2000", "7" ] ] }, "page" : "228-248", "title" : "Fitting and interpretation of sediment rating curves", "type" : "article-journal", "volume" : "234" }, "uris" : [ "http://www.mendeley.com/documents/?uuid=62a6b660-3d41-46a7-b53f-5f84582d6aa4" ] } ], "mendeley" : { "manualFormatting" : "(Zimmermann et al., 2012)", "previouslyFormattedCitation" : "(Asselman, 2000; Zimmermann et al., 2012)" }, "properties" : { "noteIndex" : 0 }, "schema" : "https://github.com/citation-style-language/schema/raw/master/csl-citation.json" }</w:instrText>
      </w:r>
      <w:r w:rsidR="00806C21" w:rsidRPr="00FC0D52">
        <w:fldChar w:fldCharType="separate"/>
      </w:r>
      <w:r w:rsidR="00806C21" w:rsidRPr="00FC0D52">
        <w:rPr>
          <w:noProof/>
        </w:rPr>
        <w:t xml:space="preserve">(Zimmermann </w:t>
      </w:r>
      <w:r w:rsidR="00806C21">
        <w:rPr>
          <w:noProof/>
        </w:rPr>
        <w:t>et al.,</w:t>
      </w:r>
      <w:r w:rsidR="00806C21" w:rsidRPr="00FC0D52">
        <w:rPr>
          <w:noProof/>
        </w:rPr>
        <w:t xml:space="preserve"> 2012)</w:t>
      </w:r>
      <w:r w:rsidR="00806C21" w:rsidRPr="00FC0D52">
        <w:fldChar w:fldCharType="end"/>
      </w:r>
      <w:r w:rsidR="00806C21" w:rsidRPr="00C1093E">
        <w:t>, or</w:t>
      </w:r>
      <w:r w:rsidR="00806C21" w:rsidRPr="00FC0D52">
        <w:t xml:space="preserve"> determine changes in SSY from the same watershed over time </w:t>
      </w:r>
      <w:r w:rsidR="00806C21" w:rsidRPr="00FC0D52">
        <w:fldChar w:fldCharType="begin" w:fldLock="1"/>
      </w:r>
      <w:r w:rsidR="0028443C">
        <w:instrText>ADDIN CSL_CITATION { "citationItems" : [ { "id" : "ITEM-1", "itemData" : { "author" : [ { "dropping-particle" : "V", "family" : "Bonta", "given" : "James", "non-dropping-particle" : "", "parse-names" : false, "suffix" : "" } ], "container-title" : "JAWRA Journal of the American Water Resources Association", "id" : "ITEM-1", "issue" : "4", "issued" : { "date-parts" : [ [ "2000" ] ] }, "page" : "869-887", "title" : "Impact of Coal Surface Mining and Reclamation on Suspended Sediment in Three Ohio Watersheds", "type" : "article-journal", "volume" : "36" }, "uris" : [ "http://www.mendeley.com/documents/?uuid=4f369f1c-58d9-49e3-a6f5-18e3a9126fde" ] } ], "mendeley" : { "previouslyFormattedCitation" : "(Bonta, 2000)" }, "properties" : { "noteIndex" : 0 }, "schema" : "https://github.com/citation-style-language/schema/raw/master/csl-citation.json" }</w:instrText>
      </w:r>
      <w:r w:rsidR="00806C21" w:rsidRPr="00FC0D52">
        <w:fldChar w:fldCharType="separate"/>
      </w:r>
      <w:r w:rsidR="00806C21" w:rsidRPr="00FC7C8C">
        <w:rPr>
          <w:noProof/>
        </w:rPr>
        <w:t>(Bonta, 2000)</w:t>
      </w:r>
      <w:r w:rsidR="00806C21" w:rsidRPr="00FC0D52">
        <w:fldChar w:fldCharType="end"/>
      </w:r>
      <w:r w:rsidR="00806C21" w:rsidRPr="00C1093E">
        <w:t>.</w:t>
      </w:r>
      <w:r w:rsidR="00806C21" w:rsidRPr="00FC0D52">
        <w:t xml:space="preserve"> </w:t>
      </w:r>
      <w:r w:rsidR="00806C21">
        <w:t>Several studies have found significant correlation</w:t>
      </w:r>
      <w:r>
        <w:t xml:space="preserve"> between </w:t>
      </w:r>
      <w:r w:rsidR="00806C21">
        <w:t>SSY</w:t>
      </w:r>
      <w:r w:rsidR="00806C21" w:rsidRPr="00160919">
        <w:rPr>
          <w:vertAlign w:val="subscript"/>
        </w:rPr>
        <w:t>EV</w:t>
      </w:r>
      <w:r w:rsidR="00806C21">
        <w:t xml:space="preserve"> and various precipitation and discharge variables</w:t>
      </w:r>
      <w:r w:rsidR="006234C6">
        <w:t xml:space="preserve"> (“storm metrics”)</w:t>
      </w:r>
      <w:r w:rsidR="00806C21">
        <w:t>, but the best correlation has consistently been with peak event discharge (</w:t>
      </w:r>
      <w:proofErr w:type="spellStart"/>
      <w:r w:rsidR="00806C21">
        <w:t>Qmax</w:t>
      </w:r>
      <w:proofErr w:type="spellEnd"/>
      <w:r w:rsidR="00806C21">
        <w:t xml:space="preserve">). Several researchers have hypothesized that </w:t>
      </w:r>
      <w:proofErr w:type="spellStart"/>
      <w:r w:rsidR="00806C21">
        <w:t>Qmax</w:t>
      </w:r>
      <w:proofErr w:type="spellEnd"/>
      <w:r w:rsidR="00806C21">
        <w:t xml:space="preserve"> correlates with SSY</w:t>
      </w:r>
      <w:r w:rsidR="00806C21" w:rsidRPr="00160919">
        <w:rPr>
          <w:vertAlign w:val="subscript"/>
        </w:rPr>
        <w:t>EV</w:t>
      </w:r>
      <w:r w:rsidR="00806C21">
        <w:t xml:space="preserve"> because</w:t>
      </w:r>
      <w:r w:rsidR="00806C21" w:rsidRPr="004D6C39">
        <w:t xml:space="preserve"> </w:t>
      </w:r>
      <w:proofErr w:type="spellStart"/>
      <w:r w:rsidR="00806C21" w:rsidRPr="004D6C39">
        <w:t>Qmax</w:t>
      </w:r>
      <w:proofErr w:type="spellEnd"/>
      <w:r w:rsidR="00806C21" w:rsidRPr="004D6C39">
        <w:t xml:space="preserve"> is an integrator of the whole hydrological response of a given </w:t>
      </w:r>
      <w:r w:rsidR="00806C21">
        <w:t>watershed to a given storm event</w:t>
      </w:r>
      <w:r w:rsidR="00806C21" w:rsidRPr="004D6C39">
        <w:t>.</w:t>
      </w:r>
      <w:r w:rsidR="00806C21">
        <w:t xml:space="preserve"> </w:t>
      </w:r>
      <w:r w:rsidR="00806C21">
        <w:fldChar w:fldCharType="begin" w:fldLock="1"/>
      </w:r>
      <w:r w:rsidR="0028443C">
        <w:instrText>ADDIN CSL_CITATION { "citationItems" : [ { "id" : "ITEM-1", "itemData" : { "author" : [ { "dropping-particle" : "", "family" : "Rankl", "given" : "James G.", "non-dropping-particle" : "", "parse-names" : false, "suffix" : "" } ], "id" : "ITEM-1", "issued" : { "date-parts" : [ [ "2004" ] ] }, "title" : "Relations Between Total-Sediment Load and Peak Discharge for Rainstorm Runoff on Five Ephemeral Streams in Wyoming", "type" : "report" }, "uris" : [ "http://www.mendeley.com/documents/?uuid=8cf735a6-3369-474f-8f96-4346821808f5" ] } ], "mendeley" : { "manualFormatting" : "Rankl (2004)", "previouslyFormattedCitation" : "(Rankl, 2004)" }, "properties" : { "noteIndex" : 0 }, "schema" : "https://github.com/citation-style-language/schema/raw/master/csl-citation.json" }</w:instrText>
      </w:r>
      <w:r w:rsidR="00806C21">
        <w:fldChar w:fldCharType="separate"/>
      </w:r>
      <w:r w:rsidR="00806C21" w:rsidRPr="003351F1">
        <w:rPr>
          <w:noProof/>
        </w:rPr>
        <w:t>Rankl</w:t>
      </w:r>
      <w:r w:rsidR="00806C21">
        <w:rPr>
          <w:noProof/>
        </w:rPr>
        <w:t xml:space="preserve"> (</w:t>
      </w:r>
      <w:r w:rsidR="00806C21" w:rsidRPr="003351F1">
        <w:rPr>
          <w:noProof/>
        </w:rPr>
        <w:t>2004)</w:t>
      </w:r>
      <w:r w:rsidR="00806C21">
        <w:fldChar w:fldCharType="end"/>
      </w:r>
      <w:r w:rsidR="00806C21">
        <w:t xml:space="preserve"> ar</w:t>
      </w:r>
      <w:r w:rsidR="00806C21" w:rsidRPr="004D6C39">
        <w:t>gued that the largest variability in SSY</w:t>
      </w:r>
      <w:r w:rsidR="00806C21" w:rsidRPr="00160919">
        <w:rPr>
          <w:vertAlign w:val="subscript"/>
        </w:rPr>
        <w:t>EV</w:t>
      </w:r>
      <w:r w:rsidR="00806C21" w:rsidRPr="004D6C39">
        <w:t xml:space="preserve"> is the result of variability in rainstorm energy</w:t>
      </w:r>
      <w:r w:rsidR="00806C21">
        <w:t>. Since</w:t>
      </w:r>
      <w:r w:rsidR="00806C21" w:rsidRPr="004D6C39">
        <w:t xml:space="preserve"> </w:t>
      </w:r>
      <w:proofErr w:type="spellStart"/>
      <w:r w:rsidR="00806C21">
        <w:t>Qmax</w:t>
      </w:r>
      <w:proofErr w:type="spellEnd"/>
      <w:r w:rsidR="00806C21" w:rsidRPr="004D6C39">
        <w:t xml:space="preserve"> depends on the i</w:t>
      </w:r>
      <w:r w:rsidR="00806C21">
        <w:t>ntensity and depth of rainfall,</w:t>
      </w:r>
      <w:r w:rsidR="00806C21" w:rsidRPr="004D6C39">
        <w:t xml:space="preserve"> he concluded that a relation should exist between SSY</w:t>
      </w:r>
      <w:r w:rsidR="00806C21" w:rsidRPr="00160919">
        <w:rPr>
          <w:vertAlign w:val="subscript"/>
        </w:rPr>
        <w:t>EV</w:t>
      </w:r>
      <w:r w:rsidR="00806C21" w:rsidRPr="004D6C39">
        <w:t xml:space="preserve"> and </w:t>
      </w:r>
      <w:proofErr w:type="spellStart"/>
      <w:r w:rsidR="00806C21" w:rsidRPr="004D6C39">
        <w:t>Qmax</w:t>
      </w:r>
      <w:proofErr w:type="spellEnd"/>
      <w:r w:rsidR="00806C21" w:rsidRPr="004D6C39">
        <w:t xml:space="preserve"> as both are driven by rainfall energy. </w:t>
      </w:r>
      <w:r w:rsidR="00806C21">
        <w:fldChar w:fldCharType="begin" w:fldLock="1"/>
      </w:r>
      <w:r w:rsidR="0028443C">
        <w:instrText>ADDIN CSL_CITATION { "citationItems" : [ { "id" : "ITEM-1", "itemData" : { "author" : [ { "dropping-particle" : "", "family" : "Li, Z., Li, P., Lu, K., Zheng, L., Guo", "given" : "Y.", "non-dropping-particle" : "", "parse-names" : false, "suffix" : "" } ], "container-title" : "Proceedings of the 13th International Soil Conservation Organization (ISCO) Conference", "id" : "ITEM-1", "issued" : { "date-parts" : [ [ "2004" ] ] }, "page" : "Paper No. 668", "publisher-place" : "Brisbane, Australia", "title" : "Development and application of the runoff erosivity for sediment yield prediction on watershed scale.", "type" : "paper-conference" }, "uris" : [ "http://www.mendeley.com/documents/?uuid=4c44126d-8aa6-4514-baf7-d3c7b6574cb2" ] } ], "mendeley" : { "manualFormatting" : "Li et al. (2004)", "previouslyFormattedCitation" : "(Li, Z., Li, P., Lu, K., Zheng, L., Guo, 2004)" }, "properties" : { "noteIndex" : 0 }, "schema" : "https://github.com/citation-style-language/schema/raw/master/csl-citation.json" }</w:instrText>
      </w:r>
      <w:r w:rsidR="00806C21">
        <w:fldChar w:fldCharType="separate"/>
      </w:r>
      <w:r w:rsidR="00806C21" w:rsidRPr="00CE2557">
        <w:rPr>
          <w:noProof/>
        </w:rPr>
        <w:t>Li</w:t>
      </w:r>
      <w:r w:rsidR="00806C21">
        <w:rPr>
          <w:noProof/>
        </w:rPr>
        <w:t xml:space="preserve"> et al.</w:t>
      </w:r>
      <w:r w:rsidR="00806C21" w:rsidRPr="00CE2557">
        <w:rPr>
          <w:noProof/>
        </w:rPr>
        <w:t xml:space="preserve"> </w:t>
      </w:r>
      <w:r w:rsidR="00806C21">
        <w:rPr>
          <w:noProof/>
        </w:rPr>
        <w:t>(</w:t>
      </w:r>
      <w:r w:rsidR="00806C21" w:rsidRPr="00CE2557">
        <w:rPr>
          <w:noProof/>
        </w:rPr>
        <w:t>2004)</w:t>
      </w:r>
      <w:r w:rsidR="00806C21">
        <w:fldChar w:fldCharType="end"/>
      </w:r>
      <w:r w:rsidR="00806C21">
        <w:t xml:space="preserve"> proposed the use of a runoff erosivity index instead of traditional rainfall erosivity for the prediction of SSY</w:t>
      </w:r>
      <w:r w:rsidR="00806C21" w:rsidRPr="00160919">
        <w:rPr>
          <w:vertAlign w:val="subscript"/>
        </w:rPr>
        <w:t>EV</w:t>
      </w:r>
      <w:r w:rsidR="00806C21">
        <w:t xml:space="preserve">, hypothesizing that discharge characteristics better integrate the watershed response than precipitation variables. </w:t>
      </w:r>
      <w:r w:rsidR="00806C21">
        <w:fldChar w:fldCharType="begin" w:fldLock="1"/>
      </w:r>
      <w:r w:rsidR="0028443C">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"manualFormatting" : "Duvert et al. (2012)", "previouslyFormattedCitation" : "(Duvert et al., 2012)" }, "properties" : { "noteIndex" : 0 }, "schema" : "https://github.com/citation-style-language/schema/raw/master/csl-citation.json" }</w:instrText>
      </w:r>
      <w:r w:rsidR="00806C21">
        <w:fldChar w:fldCharType="separate"/>
      </w:r>
      <w:r w:rsidR="00806C21" w:rsidRPr="003351F1">
        <w:rPr>
          <w:noProof/>
        </w:rPr>
        <w:t>Duvert et al</w:t>
      </w:r>
      <w:r w:rsidR="00806C21">
        <w:rPr>
          <w:noProof/>
        </w:rPr>
        <w:t>. (</w:t>
      </w:r>
      <w:r w:rsidR="00806C21" w:rsidRPr="003351F1">
        <w:rPr>
          <w:noProof/>
        </w:rPr>
        <w:t>2012)</w:t>
      </w:r>
      <w:r w:rsidR="00806C21">
        <w:fldChar w:fldCharType="end"/>
      </w:r>
      <w:r w:rsidR="00806C21">
        <w:t xml:space="preserve"> hypothesized </w:t>
      </w:r>
      <w:proofErr w:type="spellStart"/>
      <w:r w:rsidR="00806C21" w:rsidRPr="004D6C39">
        <w:t>Qmax</w:t>
      </w:r>
      <w:proofErr w:type="spellEnd"/>
      <w:r w:rsidR="00806C21" w:rsidRPr="004D6C39">
        <w:t xml:space="preserve"> is a meaningful variable because it </w:t>
      </w:r>
      <w:r w:rsidR="00806C21">
        <w:t>relates to</w:t>
      </w:r>
      <w:r w:rsidR="00806C21" w:rsidRPr="004D6C39">
        <w:t xml:space="preserve"> both the </w:t>
      </w:r>
      <w:r w:rsidR="00806C21">
        <w:t xml:space="preserve">sediment </w:t>
      </w:r>
      <w:r w:rsidR="00806C21" w:rsidRPr="004D6C39">
        <w:t>production</w:t>
      </w:r>
      <w:r w:rsidR="00806C21">
        <w:t xml:space="preserve"> on the </w:t>
      </w:r>
      <w:proofErr w:type="spellStart"/>
      <w:r w:rsidR="00806C21">
        <w:t>hillslope</w:t>
      </w:r>
      <w:proofErr w:type="spellEnd"/>
      <w:r w:rsidR="00806C21">
        <w:t xml:space="preserve"> and in the channel, as well as</w:t>
      </w:r>
      <w:r w:rsidR="00806C21" w:rsidRPr="004D6C39">
        <w:t xml:space="preserve"> the transfe</w:t>
      </w:r>
      <w:r w:rsidR="00806C21">
        <w:t>r functions of sediment dynamics. They argue that w</w:t>
      </w:r>
      <w:r w:rsidR="00806C21" w:rsidRPr="004D6C39">
        <w:t xml:space="preserve">here runoff </w:t>
      </w:r>
      <w:r w:rsidR="00806C21">
        <w:t xml:space="preserve">is produced by infiltration excess overland flow, </w:t>
      </w:r>
      <w:proofErr w:type="spellStart"/>
      <w:r w:rsidR="00806C21" w:rsidRPr="004D6C39">
        <w:t>Qmax</w:t>
      </w:r>
      <w:proofErr w:type="spellEnd"/>
      <w:r w:rsidR="00806C21" w:rsidRPr="004D6C39">
        <w:t xml:space="preserve"> i</w:t>
      </w:r>
      <w:r w:rsidR="00806C21">
        <w:t xml:space="preserve">s a function of rainfall intensity and </w:t>
      </w:r>
      <w:r w:rsidR="00806C21" w:rsidRPr="004D6C39">
        <w:t>the duration</w:t>
      </w:r>
      <w:r w:rsidR="00806C21">
        <w:t xml:space="preserve"> of high intensity rainfall</w:t>
      </w:r>
      <w:r w:rsidR="00806C21" w:rsidRPr="004D6C39">
        <w:t xml:space="preserve"> (rather than </w:t>
      </w:r>
      <w:r w:rsidR="00806C21">
        <w:t>total rainfall</w:t>
      </w:r>
      <w:r w:rsidR="00806C21" w:rsidRPr="004D6C39">
        <w:t>)</w:t>
      </w:r>
      <w:r w:rsidR="00806C21">
        <w:t xml:space="preserve">, and that where runoff is produced by saturation excess overland flow, </w:t>
      </w:r>
      <w:proofErr w:type="spellStart"/>
      <w:r w:rsidR="00806C21" w:rsidRPr="004D6C39">
        <w:t>Qmax</w:t>
      </w:r>
      <w:proofErr w:type="spellEnd"/>
      <w:r w:rsidR="00806C21" w:rsidRPr="004D6C39">
        <w:t xml:space="preserve"> depends on the soil</w:t>
      </w:r>
      <w:r w:rsidR="00806C21">
        <w:t xml:space="preserve"> antecedent wetness conditions and by all the sub-surface</w:t>
      </w:r>
      <w:r>
        <w:t xml:space="preserve"> flow</w:t>
      </w:r>
      <w:r w:rsidR="00806C21">
        <w:t xml:space="preserve"> processes. </w:t>
      </w:r>
      <w:r w:rsidR="00806C21">
        <w:fldChar w:fldCharType="begin" w:fldLock="1"/>
      </w:r>
      <w:r w:rsidR="0028443C">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"manualFormatting" : "Duvert et al. (2012)", "previouslyFormattedCitation" : "(Duvert et al., 2012)" }, "properties" : { "noteIndex" : 0 }, "schema" : "https://github.com/citation-style-language/schema/raw/master/csl-citation.json" }</w:instrText>
      </w:r>
      <w:r w:rsidR="00806C21">
        <w:fldChar w:fldCharType="separate"/>
      </w:r>
      <w:r w:rsidR="00806C21" w:rsidRPr="003351F1">
        <w:rPr>
          <w:noProof/>
        </w:rPr>
        <w:t xml:space="preserve">Duvert et al. </w:t>
      </w:r>
      <w:r w:rsidR="00806C21">
        <w:rPr>
          <w:noProof/>
        </w:rPr>
        <w:t>(</w:t>
      </w:r>
      <w:r w:rsidR="00806C21" w:rsidRPr="003351F1">
        <w:rPr>
          <w:noProof/>
        </w:rPr>
        <w:t>2012)</w:t>
      </w:r>
      <w:r w:rsidR="00806C21">
        <w:fldChar w:fldCharType="end"/>
      </w:r>
      <w:r w:rsidR="00806C21">
        <w:t xml:space="preserve"> argued that by being responsive to these important hydrological processes, </w:t>
      </w:r>
      <w:proofErr w:type="spellStart"/>
      <w:r w:rsidR="00806C21">
        <w:t>Qmax</w:t>
      </w:r>
      <w:proofErr w:type="spellEnd"/>
      <w:r w:rsidR="00806C21">
        <w:t xml:space="preserve"> is a good predictor variable of SSY</w:t>
      </w:r>
      <w:r w:rsidR="00806C21" w:rsidRPr="00160919">
        <w:rPr>
          <w:vertAlign w:val="subscript"/>
        </w:rPr>
        <w:t>EV</w:t>
      </w:r>
      <w:r w:rsidR="00806C21">
        <w:t xml:space="preserve"> in diverse environments. High correlation between SSY</w:t>
      </w:r>
      <w:r w:rsidR="00806C21" w:rsidRPr="00160919">
        <w:rPr>
          <w:vertAlign w:val="subscript"/>
        </w:rPr>
        <w:t>EV</w:t>
      </w:r>
      <w:r w:rsidR="00806C21">
        <w:t xml:space="preserve"> and </w:t>
      </w:r>
      <w:proofErr w:type="spellStart"/>
      <w:r w:rsidR="00806C21">
        <w:t>Qmax</w:t>
      </w:r>
      <w:proofErr w:type="spellEnd"/>
      <w:r w:rsidR="00806C21">
        <w:t xml:space="preserve"> has been found in semi-arid, temperate, and sub-humid watersheds in Wyoming </w:t>
      </w:r>
      <w:r w:rsidR="00806C21">
        <w:fldChar w:fldCharType="begin" w:fldLock="1"/>
      </w:r>
      <w:r w:rsidR="0028443C">
        <w:instrText>ADDIN CSL_CITATION { "citationItems" : [ { "id" : "ITEM-1", "itemData" : { "author" : [ { "dropping-particle" : "", "family" : "Rankl", "given" : "James G.", "non-dropping-particle" : "", "parse-names" : false, "suffix" : "" } ], "id" : "ITEM-1", "issued" : { "date-parts" : [ [ "2004" ] ] }, "title" : "Relations Between Total-Sediment Load and Peak Discharge for Rainstorm Runoff on Five Ephemeral Streams in Wyoming", "type" : "report" }, "uris" : [ "http://www.mendeley.com/documents/?uuid=8cf735a6-3369-474f-8f96-4346821808f5" ] } ], "mendeley" : { "previouslyFormattedCitation" : "(Rankl, 2004)" }, "properties" : { "noteIndex" : 0 }, "schema" : "https://github.com/citation-style-language/schema/raw/master/csl-citation.json" }</w:instrText>
      </w:r>
      <w:r w:rsidR="00806C21">
        <w:fldChar w:fldCharType="separate"/>
      </w:r>
      <w:r w:rsidR="00806C21" w:rsidRPr="00B80EA3">
        <w:rPr>
          <w:noProof/>
        </w:rPr>
        <w:t>(Rankl, 2004)</w:t>
      </w:r>
      <w:r w:rsidR="00806C21">
        <w:fldChar w:fldCharType="end"/>
      </w:r>
      <w:r w:rsidR="00806C21">
        <w:t xml:space="preserve">, Mexico, Italy, France </w:t>
      </w:r>
      <w:r w:rsidR="00806C21">
        <w:fldChar w:fldCharType="begin" w:fldLock="1"/>
      </w:r>
      <w:r w:rsidR="0028443C">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rsidR="00806C21">
        <w:fldChar w:fldCharType="separate"/>
      </w:r>
      <w:r w:rsidR="00806C21" w:rsidRPr="00B80EA3">
        <w:rPr>
          <w:noProof/>
        </w:rPr>
        <w:t>(Duvert et al., 2012)</w:t>
      </w:r>
      <w:r w:rsidR="00806C21">
        <w:fldChar w:fldCharType="end"/>
      </w:r>
      <w:r w:rsidR="00806C21">
        <w:t xml:space="preserve">, and New Zealand </w:t>
      </w:r>
      <w:r w:rsidR="00806C21">
        <w:fldChar w:fldCharType="begin" w:fldLock="1"/>
      </w:r>
      <w:r w:rsidR="0028443C">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"previouslyFormattedCitation" : "(Basher et al., 2011; Hicks, 1990)" }, "properties" : { "noteIndex" : 0 }, "schema" : "https://github.com/citation-style-language/schema/raw/master/csl-citation.json" }</w:instrText>
      </w:r>
      <w:r w:rsidR="00806C21">
        <w:fldChar w:fldCharType="separate"/>
      </w:r>
      <w:r w:rsidR="00806C21" w:rsidRPr="00546763">
        <w:rPr>
          <w:noProof/>
        </w:rPr>
        <w:t>(Basher et al., 2011; Hicks, 1990)</w:t>
      </w:r>
      <w:r w:rsidR="00806C21">
        <w:fldChar w:fldCharType="end"/>
      </w:r>
      <w:r w:rsidR="00806C21">
        <w:t>, but this approach has not been attempted for steep, tropical watersheds on volcanic islands.</w:t>
      </w:r>
    </w:p>
    <w:p w14:paraId="61FCCAB0" w14:textId="77777777" w:rsidR="00806C21" w:rsidRDefault="00806C21" w:rsidP="005009D9">
      <w:pPr>
        <w:pStyle w:val="Heading2"/>
        <w:numPr>
          <w:ilvl w:val="0"/>
          <w:numId w:val="0"/>
        </w:numPr>
      </w:pPr>
      <w:bookmarkStart w:id="19" w:name="_Toc389207892"/>
      <w:r>
        <w:t xml:space="preserve">Part One </w:t>
      </w:r>
      <w:r w:rsidRPr="00B2697B">
        <w:t>Research</w:t>
      </w:r>
      <w:r>
        <w:t xml:space="preserve"> Questions</w:t>
      </w:r>
      <w:bookmarkEnd w:id="19"/>
    </w:p>
    <w:p w14:paraId="39F8AB83" w14:textId="77777777" w:rsidR="00806C21" w:rsidRDefault="00806C21" w:rsidP="005009D9">
      <w:r>
        <w:t>The research questions for this paper are:</w:t>
      </w:r>
    </w:p>
    <w:p w14:paraId="13D897CF" w14:textId="77777777" w:rsidR="00806C21" w:rsidRDefault="00806C21" w:rsidP="005009D9">
      <w:pPr>
        <w:pStyle w:val="ListParagraph"/>
        <w:numPr>
          <w:ilvl w:val="0"/>
          <w:numId w:val="23"/>
        </w:numPr>
      </w:pPr>
      <w:r>
        <w:t>How has human disturbance altered the sediment loading to Faga’alu Bay?</w:t>
      </w:r>
    </w:p>
    <w:p w14:paraId="7744A428" w14:textId="77777777" w:rsidR="00806C21" w:rsidRDefault="00806C21" w:rsidP="005009D9">
      <w:pPr>
        <w:pStyle w:val="ListParagraph"/>
        <w:numPr>
          <w:ilvl w:val="0"/>
          <w:numId w:val="23"/>
        </w:numPr>
      </w:pPr>
      <w:r>
        <w:t>How do sediment contributions from human-disturbed areas and undisturbed areas vary with storm size?</w:t>
      </w:r>
    </w:p>
    <w:p w14:paraId="1F5A8912" w14:textId="77777777" w:rsidR="00806C21" w:rsidRPr="00444547" w:rsidRDefault="00806C21" w:rsidP="005009D9">
      <w:pPr>
        <w:pStyle w:val="ListParagraph"/>
        <w:numPr>
          <w:ilvl w:val="0"/>
          <w:numId w:val="23"/>
        </w:numPr>
      </w:pPr>
      <w:r>
        <w:t>Which is the best predictor of event-based suspended sediment yield at each location: total precipitation, Erosivity Index, total discharge, or maximum event discharge?</w:t>
      </w:r>
    </w:p>
    <w:p w14:paraId="6F4938CD" w14:textId="77777777" w:rsidR="00806C21" w:rsidRPr="00703BBA" w:rsidRDefault="00806C21" w:rsidP="005009D9">
      <w:pPr>
        <w:pStyle w:val="Heading2"/>
        <w:numPr>
          <w:ilvl w:val="0"/>
          <w:numId w:val="0"/>
        </w:numPr>
        <w:rPr>
          <w:rFonts w:eastAsiaTheme="minorHAnsi" w:cstheme="minorBidi"/>
          <w:color w:val="auto"/>
          <w:sz w:val="22"/>
          <w:szCs w:val="22"/>
        </w:rPr>
      </w:pPr>
      <w:bookmarkStart w:id="20" w:name="_Toc389207896"/>
      <w:r w:rsidRPr="00B2697B">
        <w:t>Study</w:t>
      </w:r>
      <w:r w:rsidRPr="00703BBA">
        <w:t xml:space="preserve"> Sites</w:t>
      </w:r>
      <w:bookmarkEnd w:id="20"/>
    </w:p>
    <w:p w14:paraId="6714F254" w14:textId="2F8D33EE" w:rsidR="00806C21" w:rsidRPr="00703BBA" w:rsidRDefault="00806C21" w:rsidP="005009D9">
      <w:pPr>
        <w:ind w:firstLine="576"/>
      </w:pPr>
      <w:r>
        <w:t>The t</w:t>
      </w:r>
      <w:r w:rsidRPr="00703BBA">
        <w:t>wo study watersheds, Faga’alu and Nu’uuli (</w:t>
      </w:r>
      <w:r w:rsidRPr="00703BBA">
        <w:fldChar w:fldCharType="begin"/>
      </w:r>
      <w:r w:rsidRPr="00703BBA">
        <w:instrText xml:space="preserve"> REF _Ref383161294 \h  \* MERGEFORMAT </w:instrText>
      </w:r>
      <w:r w:rsidRPr="00703BBA">
        <w:fldChar w:fldCharType="separate"/>
      </w:r>
      <w:r w:rsidR="00E959A2" w:rsidRPr="00703BBA">
        <w:t xml:space="preserve">Figure </w:t>
      </w:r>
      <w:r w:rsidR="00E959A2">
        <w:rPr>
          <w:noProof/>
        </w:rPr>
        <w:t>1</w:t>
      </w:r>
      <w:r w:rsidRPr="00703BBA">
        <w:fldChar w:fldCharType="end"/>
      </w:r>
      <w:r w:rsidRPr="00703BBA">
        <w:t>) are characterized by larg</w:t>
      </w:r>
      <w:r>
        <w:t xml:space="preserve">e areas of undisturbed, steeply </w:t>
      </w:r>
      <w:r w:rsidRPr="00703BBA">
        <w:t>slop</w:t>
      </w:r>
      <w:r>
        <w:t>ing</w:t>
      </w:r>
      <w:r w:rsidRPr="00703BBA">
        <w:t xml:space="preserve">, heavily forested hillsides in the upper watershed, and relatively </w:t>
      </w:r>
      <w:r>
        <w:t>small</w:t>
      </w:r>
      <w:r w:rsidRPr="00703BBA">
        <w:t xml:space="preserve"> flat area</w:t>
      </w:r>
      <w:r w:rsidR="00D00B3E">
        <w:t>s that are</w:t>
      </w:r>
      <w:r w:rsidRPr="00703BBA">
        <w:t xml:space="preserve"> urbanized or densely settled in the lower watershed</w:t>
      </w:r>
      <w:r>
        <w:t>.</w:t>
      </w:r>
      <w:r w:rsidRPr="00703BBA">
        <w:t xml:space="preserve"> Initial monitoring efforts focused on Faga’alu,</w:t>
      </w:r>
      <w:r>
        <w:t xml:space="preserve"> which discharges to</w:t>
      </w:r>
      <w:r w:rsidRPr="00703BBA">
        <w:t xml:space="preserve"> a sediment-impacted reef previously identified by local managers </w:t>
      </w:r>
      <w:r w:rsidRPr="00703BBA">
        <w:fldChar w:fldCharType="begin" w:fldLock="1"/>
      </w:r>
      <w:r w:rsidR="0028443C">
        <w:instrText>ADDIN CSL_CITATION { "citationItems" : [ { "id" : "ITEM-1", "itemData" : { "author" : [ { "dropping-particle" : "", "family" : "Aeby", "given" : "Greta", "non-dropping-particle" : "", "parse-names" : false, "suffix" : "" }, { "dropping-particle" : "", "family" : "Aletto", "given" : "Susan Cooper", "non-dropping-particle" : "", "parse-names" : false, "suffix" : "" }, { "dropping-particle" : "", "family" : "Anderson", "given" : "Paul", "non-dropping-particle" : "", "parse-names" : false, "suffix" : "" }, { "dropping-particle" : "", "family" : "Carroll", "given" : "Benjamin P.", "non-dropping-particle" : "", "parse-names" : false, "suffix" : "" }, { "dropping-particle" : "", "family" : "DiDonato", "given" : "Eva M", "non-dropping-particle" : "", "parse-names" : false, "suffix" : "" }, { "dropping-particle" : "", "family" : "DiDonato", "given" : "Guy T", "non-dropping-particle" : "", "parse-names" : false, "suffix" : "" }, { "dropping-particle" : "", "family" : "Farmer", "given" : "Virginia", "non-dropping-particle" : "", "parse-names" : false, "suffix" : "" }, { "dropping-particle" : "", "family" : "Fenner", "given" : "Douglas", "non-dropping-particle" : "", "parse-names" : false, "suffix" : "" }, { "dropping-particle" : "", "family" : "Gove", "given" : "Jameson", "non-dropping-particle" : "", "parse-names" : false, "suffix" : "" }, { "dropping-particle" : "", "family" : "Gulick", "given" : "Sharon", "non-dropping-particle" : "", "parse-names" : false, "suffix" : "" } ], "id" : "ITEM-1", "issued" : { "date-parts" : [ [ "2006" ] ] }, "title" : "The State of Coral Reef Ecosystems of American Samoa", "type" : "article-journal" }, "uris" : [ "http://www.mendeley.com/documents/?uuid=94296330-dbab-4e5e-85c4-8ff1e40a88f5" ] } ], "mendeley" : { "previouslyFormattedCitation" : "(Aeby et al., 2006)" }, "properties" : { "noteIndex" : 0 }, "schema" : "https://github.com/citation-style-language/schema/raw/master/csl-citation.json" }</w:instrText>
      </w:r>
      <w:r w:rsidRPr="00703BBA">
        <w:fldChar w:fldCharType="separate"/>
      </w:r>
      <w:r w:rsidRPr="002778B6">
        <w:rPr>
          <w:noProof/>
        </w:rPr>
        <w:t>(Aeby et al., 2006)</w:t>
      </w:r>
      <w:r w:rsidRPr="00703BBA">
        <w:fldChar w:fldCharType="end"/>
      </w:r>
      <w:r w:rsidRPr="00703BBA">
        <w:t>. Faga’alu includes two unique features not found in “typical” watersheds in American Samoa: 1) an open aggregate quarry</w:t>
      </w:r>
      <w:r>
        <w:t>,</w:t>
      </w:r>
      <w:r w:rsidRPr="00703BBA">
        <w:t xml:space="preserve"> and 2) a large impervious area associated with the island’s only hospital (</w:t>
      </w:r>
      <w:r w:rsidRPr="00703BBA">
        <w:fldChar w:fldCharType="begin"/>
      </w:r>
      <w:r w:rsidRPr="00703BBA">
        <w:instrText xml:space="preserve"> REF _Ref383161432 \h  \* MERGEFORMAT </w:instrText>
      </w:r>
      <w:r w:rsidRPr="00703BBA">
        <w:fldChar w:fldCharType="separate"/>
      </w:r>
      <w:r w:rsidR="00E959A2" w:rsidRPr="00703BBA">
        <w:t xml:space="preserve">Figure </w:t>
      </w:r>
      <w:r w:rsidR="00E959A2">
        <w:rPr>
          <w:noProof/>
        </w:rPr>
        <w:t>2</w:t>
      </w:r>
      <w:r w:rsidRPr="00703BBA">
        <w:fldChar w:fldCharType="end"/>
      </w:r>
      <w:r w:rsidRPr="00703BBA">
        <w:t xml:space="preserve">). Nu’uuli watershed is adjacent Faga’alu and </w:t>
      </w:r>
      <w:r>
        <w:t xml:space="preserve">is </w:t>
      </w:r>
      <w:r w:rsidRPr="00703BBA">
        <w:t>similar in precipitatio</w:t>
      </w:r>
      <w:r>
        <w:t xml:space="preserve">n, size, relief, and landcover, </w:t>
      </w:r>
      <w:r w:rsidRPr="00703BBA">
        <w:t>providing an opportunity to compare sediment loading from a more “typical” watershed and estimate the influence of t</w:t>
      </w:r>
      <w:r>
        <w:t>he quarry and impervious area</w:t>
      </w:r>
      <w:r w:rsidRPr="00703BBA">
        <w:t xml:space="preserve"> in Faga’alu. </w:t>
      </w:r>
    </w:p>
    <w:p w14:paraId="29A1630C" w14:textId="77777777" w:rsidR="00806C21" w:rsidRPr="00703BBA" w:rsidRDefault="00806C21" w:rsidP="005009D9">
      <w:pPr>
        <w:keepNext/>
      </w:pPr>
      <w:r w:rsidRPr="00703BBA">
        <w:rPr>
          <w:noProof/>
        </w:rPr>
        <w:lastRenderedPageBreak/>
        <w:drawing>
          <wp:inline distT="0" distB="0" distL="0" distR="0" wp14:anchorId="04EB1875" wp14:editId="3B2BC360">
            <wp:extent cx="4947477" cy="3599962"/>
            <wp:effectExtent l="0" t="0" r="5715" b="635"/>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uuli_and_Fagaalu.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47477" cy="3599962"/>
                    </a:xfrm>
                    <a:prstGeom prst="rect">
                      <a:avLst/>
                    </a:prstGeom>
                  </pic:spPr>
                </pic:pic>
              </a:graphicData>
            </a:graphic>
          </wp:inline>
        </w:drawing>
      </w:r>
    </w:p>
    <w:p w14:paraId="2F6197BB" w14:textId="77777777" w:rsidR="00806C21" w:rsidRPr="00703BBA" w:rsidRDefault="00806C21" w:rsidP="005009D9">
      <w:pPr>
        <w:pStyle w:val="Caption"/>
      </w:pPr>
      <w:bookmarkStart w:id="21" w:name="_Ref383161294"/>
      <w:bookmarkStart w:id="22" w:name="_Ref383161271"/>
      <w:bookmarkStart w:id="23" w:name="_Ref392743604"/>
      <w:r w:rsidRPr="00703BBA">
        <w:t xml:space="preserve">Figure </w:t>
      </w:r>
      <w:fldSimple w:instr=" SEQ Figure \* ARABIC ">
        <w:r w:rsidR="00E959A2">
          <w:rPr>
            <w:noProof/>
          </w:rPr>
          <w:t>1</w:t>
        </w:r>
      </w:fldSimple>
      <w:bookmarkEnd w:id="21"/>
      <w:r w:rsidRPr="00703BBA">
        <w:t xml:space="preserve"> Faga'alu and Nu'uuli watersheds showing upper (</w:t>
      </w:r>
      <w:r>
        <w:t>undisturbed) and lower (human-disturbed</w:t>
      </w:r>
      <w:r w:rsidRPr="00703BBA">
        <w:t>) sections. They drain opposite sides of Matafao Mtn., the highest point on Tutuila (653m).</w:t>
      </w:r>
      <w:bookmarkEnd w:id="22"/>
      <w:r w:rsidRPr="00703BBA">
        <w:t xml:space="preserve"> Inset shows locations of barometric pressure stations (</w:t>
      </w:r>
      <w:proofErr w:type="spellStart"/>
      <w:r w:rsidRPr="00703BBA">
        <w:t>Tafuna</w:t>
      </w:r>
      <w:proofErr w:type="spellEnd"/>
      <w:r w:rsidRPr="00703BBA">
        <w:t xml:space="preserve">, Faga’alu, NSTP6, </w:t>
      </w:r>
      <w:proofErr w:type="gramStart"/>
      <w:r w:rsidRPr="00703BBA">
        <w:t>Tula</w:t>
      </w:r>
      <w:proofErr w:type="gramEnd"/>
      <w:r w:rsidRPr="00703BBA">
        <w:t>)</w:t>
      </w:r>
      <w:r>
        <w:t>. Instrumentation to monitor continuous suspended sediment yield (SSY) was installed at N1, N2, FOREST, and VILLAGE.</w:t>
      </w:r>
      <w:bookmarkEnd w:id="23"/>
    </w:p>
    <w:p w14:paraId="4E06A8A4" w14:textId="77777777" w:rsidR="00806C21" w:rsidRPr="00703BBA" w:rsidRDefault="00806C21" w:rsidP="005009D9">
      <w:pPr>
        <w:keepNext/>
      </w:pPr>
      <w:r w:rsidRPr="00703BBA">
        <w:rPr>
          <w:i/>
          <w:noProof/>
        </w:rPr>
        <w:drawing>
          <wp:inline distT="0" distB="0" distL="0" distR="0" wp14:anchorId="4754B4D2" wp14:editId="17A9BB13">
            <wp:extent cx="4738734" cy="3183282"/>
            <wp:effectExtent l="38100" t="38100" r="100330" b="93345"/>
            <wp:docPr id="7" name="Picture 7">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7" name="Picture 6" descr="FagaaluWatersheds.jpg"/>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8734" cy="3183282"/>
                    </a:xfrm>
                    <a:prstGeom prst="rect">
                      <a:avLst/>
                    </a:prstGeom>
                    <a:ln w="12700" cap="sq">
                      <a:noFill/>
                      <a:miter lim="800000"/>
                    </a:ln>
                    <a:effectLst>
                      <a:outerShdw blurRad="57150" dist="50800" dir="2700000" algn="tl" rotWithShape="0">
                        <a:srgbClr val="000000">
                          <a:alpha val="40000"/>
                        </a:srgbClr>
                      </a:outerShdw>
                    </a:effectLst>
                  </pic:spPr>
                </pic:pic>
              </a:graphicData>
            </a:graphic>
          </wp:inline>
        </w:drawing>
      </w:r>
    </w:p>
    <w:p w14:paraId="70806EE5" w14:textId="0D939432" w:rsidR="00806C21" w:rsidRPr="005122C0" w:rsidRDefault="00806C21" w:rsidP="005009D9">
      <w:pPr>
        <w:pStyle w:val="Caption"/>
      </w:pPr>
      <w:bookmarkStart w:id="24" w:name="_Ref383161432"/>
      <w:r w:rsidRPr="00703BBA">
        <w:t xml:space="preserve">Figure </w:t>
      </w:r>
      <w:fldSimple w:instr=" SEQ Figure \* ARABIC ">
        <w:r w:rsidR="00E959A2">
          <w:rPr>
            <w:noProof/>
          </w:rPr>
          <w:t>2</w:t>
        </w:r>
      </w:fldSimple>
      <w:bookmarkEnd w:id="24"/>
      <w:r w:rsidRPr="00703BBA">
        <w:t xml:space="preserve"> Faga’alu watershed and instrument locations. Grab samples for suspended sediment concentration (SSC</w:t>
      </w:r>
      <w:r w:rsidR="00F23DC9">
        <w:t>) were collected at all three stream gauging</w:t>
      </w:r>
      <w:r w:rsidRPr="00703BBA">
        <w:t xml:space="preserve"> locations</w:t>
      </w:r>
      <w:r>
        <w:t xml:space="preserve"> (FOREST, QUARRY, VILLAGE)</w:t>
      </w:r>
      <w:r w:rsidRPr="00703BBA">
        <w:t xml:space="preserve">. </w:t>
      </w:r>
    </w:p>
    <w:p w14:paraId="0A2B46CC" w14:textId="77777777" w:rsidR="00806C21" w:rsidRPr="00144FDA" w:rsidRDefault="00806C21" w:rsidP="005009D9">
      <w:pPr>
        <w:pStyle w:val="Heading2"/>
        <w:numPr>
          <w:ilvl w:val="0"/>
          <w:numId w:val="0"/>
        </w:numPr>
      </w:pPr>
      <w:bookmarkStart w:id="25" w:name="_Toc389207901"/>
      <w:r w:rsidRPr="00B2697B">
        <w:lastRenderedPageBreak/>
        <w:t>Methods</w:t>
      </w:r>
      <w:bookmarkEnd w:id="25"/>
    </w:p>
    <w:p w14:paraId="3947C079" w14:textId="77FC46A9" w:rsidR="00806C21" w:rsidRDefault="00806C21" w:rsidP="005009D9">
      <w:pPr>
        <w:ind w:firstLine="576"/>
      </w:pPr>
      <w:r w:rsidRPr="00703BBA">
        <w:t>A combination of paired</w:t>
      </w:r>
      <w:r>
        <w:t>-</w:t>
      </w:r>
      <w:r w:rsidRPr="00703BBA">
        <w:t xml:space="preserve"> and nested</w:t>
      </w:r>
      <w:r>
        <w:t xml:space="preserve">-watershed study designs </w:t>
      </w:r>
      <w:r>
        <w:rPr>
          <w:rStyle w:val="CommentReference"/>
        </w:rPr>
        <w:commentReference w:id="26"/>
      </w:r>
      <w:r w:rsidR="00F23DC9">
        <w:t>is used to</w:t>
      </w:r>
      <w:r w:rsidRPr="00703BBA">
        <w:t xml:space="preserve"> quantify the contribution of human-disturbed areas to</w:t>
      </w:r>
      <w:r>
        <w:t xml:space="preserve"> </w:t>
      </w:r>
      <w:r w:rsidRPr="00703BBA">
        <w:t>sediment loading to Faga’alu Bay</w:t>
      </w:r>
      <w:r>
        <w:t xml:space="preserve"> during baseflow and during events of varying magnitude. The paired watershed approach is used to compare </w:t>
      </w:r>
      <w:r w:rsidR="00F23DC9">
        <w:t>SSY</w:t>
      </w:r>
      <w:r>
        <w:t xml:space="preserve"> from undisturbed and human-disturbed areas in Faga’alu with similar undisturbed and human-disturbed areas in Nu’uuli. The nested watershed approach is used to construct a sediment budget, and to assess the contributions of undisturbed and human-disturbed areas to total sediment loading.</w:t>
      </w:r>
      <w:r w:rsidRPr="00B226FC">
        <w:t xml:space="preserve"> </w:t>
      </w:r>
    </w:p>
    <w:p w14:paraId="10AFBCEC" w14:textId="7E2B607F" w:rsidR="00806C21" w:rsidRDefault="00806C21" w:rsidP="005009D9">
      <w:pPr>
        <w:ind w:firstLine="576"/>
      </w:pPr>
      <w:r w:rsidRPr="00703BBA">
        <w:t xml:space="preserve">While steep, mountainous streams can discharge a high amount of </w:t>
      </w:r>
      <w:proofErr w:type="spellStart"/>
      <w:r w:rsidRPr="00703BBA">
        <w:t>bedload</w:t>
      </w:r>
      <w:proofErr w:type="spellEnd"/>
      <w:r>
        <w:t xml:space="preserve"> </w:t>
      </w:r>
      <w:r>
        <w:fldChar w:fldCharType="begin" w:fldLock="1"/>
      </w:r>
      <w:r w:rsidR="0028443C">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"issued" : { "date-parts" : [ [ "1992" ] ] }, "page" : "525-544", "title" : "Geomorphic/tectonic control of sediment discharge to the ocean: the importance of small mountainous rivers", "type" : "article-journal" }, "uris" : [ "http://www.mendeley.com/documents/?uuid=78a2dfc6-cfc3-4dfb-be1b-10eb55240e69" ] } ], "mendeley" : { "previouslyFormattedCitation" : "(Milliman and Syvitski, 1992)" }, "properties" : { "noteIndex" : 0 }, "schema" : "https://github.com/citation-style-language/schema/raw/master/csl-citation.json" }</w:instrText>
      </w:r>
      <w:r>
        <w:fldChar w:fldCharType="separate"/>
      </w:r>
      <w:r w:rsidR="00532115" w:rsidRPr="00532115">
        <w:rPr>
          <w:noProof/>
        </w:rPr>
        <w:t>(Milliman and Syvitski, 1992)</w:t>
      </w:r>
      <w:r>
        <w:fldChar w:fldCharType="end"/>
      </w:r>
      <w:r w:rsidRPr="00703BBA">
        <w:t>, this research is focused on sediment size fractions that can be harmful to corals</w:t>
      </w:r>
      <w:r>
        <w:t xml:space="preserve"> </w:t>
      </w:r>
      <w:r>
        <w:fldChar w:fldCharType="begin" w:fldLock="1"/>
      </w:r>
      <w:r w:rsidR="0028443C">
        <w:instrText>ADDIN CSL_CITATION { "citationItems" : [ { "id" : "ITEM-1", "itemData" : { "DOI" : "10.1016/j.scitotenv.2013.09.030", "ISSN" : "1879-1026", "PMID" : "24121565", "abstract" : "Modification of terrestrial sediment fluxes can result in increased sedimentation and turbidity in receiving waters, with detrimental impacts on coral reef ecosystems. Preventing anthropogenic sediment reaching coral reefs requires a better understanding of the specific characteristics, sources and processes generating the anthropogenic sediment, so that effective watershed management strategies can be implemented. Here, we review and synthesise research on measured runoff, sediment erosion and sediment delivery from watersheds to near-shore marine areas, with a strong focus on the Burdekin watershed in the Great Barrier Reef region, Australia. We first investigate the characteristics of sediment that pose the greatest risk to coral reef ecosystems. Next we track this sediment back from the marine system into the watershed to determine the storage zones, source areas and processes responsible for sediment generation and run-off. The review determined that only a small proportion of the sediment that has been eroded from the watershed makes it to the mid and outer reefs. The sediment transported &gt;1 km offshore is generally the clay to fine silt (&lt;4-16 \u03bcm) fraction, yet there is considerable potential for other terrestrially derived sediment fractions (&lt;63 \u03bcm) to be stored in the near-shore zone and remobilised during wind and tide driven re-suspension. The specific source of the fine clay sediments is still under investigation; however, the Bowen, Upper Burdekin and Lower Burdekin sub-watersheds appear to be the dominant source of the clay and fine silt fractions. Sub-surface erosion is the dominant process responsible for the fine sediment exported from these watersheds in recent times, although further work on the particle size of this material is required. Maintaining average minimum ground cover &gt;75% will likely be required to reduce runoff and prevent sub-soil erosion; however, it is not known whether ground cover management alone will reduce sediment supply to ecologically acceptable levels.", "author" : [ { "dropping-particle" : "", "family" : "Bartley", "given" : "Rebecca", "non-dropping-particle" : "", "parse-names" : false, "suffix" : "" }, { "dropping-particle" : "", "family" : "Bainbridge", "given" : "Zoe T", "non-dropping-particle" : "", "parse-names" : false, "suffix" : "" }, { "dropping-particle" : "", "family" : "Lewis", "given" : "Stephen E", "non-dropping-particle" : "", "parse-names" : false, "suffix" : "" }, { "dropping-particle" : "", "family" : "Kroon", "given" : "Frederieke J", "non-dropping-particle" : "", "parse-names" : false, "suffix" : "" }, { "dropping-particle" : "", "family" : "Wilkinson", "given" : "Scott N", "non-dropping-particle" : "", "parse-names" : false, "suffix" : "" }, { "dropping-particle" : "", "family" : "Brodie", "given" : "Jon E", "non-dropping-particle" : "", "parse-names" : false, "suffix" : "" }, { "dropping-particle" : "", "family" : "Silburn", "given" : "D Mark", "non-dropping-particle" : "", "parse-names" : false, "suffix" : "" } ], "container-title" : "The Science of the total environment", "id" : "ITEM-1", "issued" : { "date-parts" : [ [ "2014", "1", "15" ] ] }, "page" : "1138-53", "publisher" : "Elsevier B.V.", "title" : "Relating sediment impacts on coral reefs to watershed sources, processes and management: a review.", "type" : "article-journal", "volume" : "468-469" }, "uris" : [ "http://www.mendeley.com/documents/?uuid=e9ec0453-2b20-40c9-be46-1f9a426decab" ] } ], "mendeley" : { "previouslyFormattedCitation" : "(Bartley et al., 2014)" }, "properties" : { "noteIndex" : 0 }, "schema" : "https://github.com/citation-style-language/schema/raw/master/csl-citation.json" }</w:instrText>
      </w:r>
      <w:r>
        <w:fldChar w:fldCharType="separate"/>
      </w:r>
      <w:r w:rsidRPr="003A46FF">
        <w:rPr>
          <w:noProof/>
        </w:rPr>
        <w:t>(Bartley et al., 2014)</w:t>
      </w:r>
      <w:r>
        <w:fldChar w:fldCharType="end"/>
      </w:r>
      <w:r w:rsidRPr="00703BBA">
        <w:t>. These are the particle sizes that can be transported in suspension in the marine environment to settle on corals and this is generally restricted to silt and clay fractions</w:t>
      </w:r>
      <w:r>
        <w:t xml:space="preserve"> (&lt;16um)</w:t>
      </w:r>
      <w:r w:rsidRPr="00703BBA">
        <w:t xml:space="preserve"> </w:t>
      </w:r>
      <w:r w:rsidRPr="00703BBA">
        <w:fldChar w:fldCharType="begin" w:fldLock="1"/>
      </w:r>
      <w:r w:rsidR="0028443C">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"previouslyFormattedCitation" : "(Asselman, 2000)" }, "properties" : { "noteIndex" : 0 }, "schema" : "https://github.com/citation-style-language/schema/raw/master/csl-citation.json" }</w:instrText>
      </w:r>
      <w:r w:rsidRPr="00703BBA">
        <w:fldChar w:fldCharType="separate"/>
      </w:r>
      <w:r w:rsidRPr="00E11989">
        <w:rPr>
          <w:noProof/>
        </w:rPr>
        <w:t>(Asselman, 2000)</w:t>
      </w:r>
      <w:r w:rsidRPr="00703BBA">
        <w:fldChar w:fldCharType="end"/>
      </w:r>
      <w:r>
        <w:t xml:space="preserve">. </w:t>
      </w:r>
    </w:p>
    <w:p w14:paraId="40EF70D7" w14:textId="7255567E" w:rsidR="00806C21" w:rsidRDefault="004C5CF3" w:rsidP="005009D9">
      <w:pPr>
        <w:ind w:firstLine="576"/>
      </w:pPr>
      <w:r>
        <w:t>The s</w:t>
      </w:r>
      <w:r w:rsidR="00806C21">
        <w:t xml:space="preserve">ections below describe the equations used to quantify sediment loading, disturbance ratio, and the sediment budget. Section </w:t>
      </w:r>
      <w:r>
        <w:t xml:space="preserve">“Field Data Collection” </w:t>
      </w:r>
      <w:r w:rsidR="00806C21">
        <w:t xml:space="preserve">details the field methods used to collect the data required for the calculations. </w:t>
      </w:r>
      <w:bookmarkStart w:id="27" w:name="_Toc389207902"/>
    </w:p>
    <w:p w14:paraId="3CC8D068" w14:textId="77777777" w:rsidR="00806C21" w:rsidRPr="00646FB0" w:rsidRDefault="00806C21" w:rsidP="005009D9">
      <w:pPr>
        <w:pStyle w:val="Heading3"/>
      </w:pPr>
      <w:r>
        <w:t>Estimating event</w:t>
      </w:r>
      <w:r w:rsidRPr="00646FB0">
        <w:t xml:space="preserve"> suspended sediment yield</w:t>
      </w:r>
      <w:bookmarkEnd w:id="27"/>
      <w:r>
        <w:t xml:space="preserve"> (SSY</w:t>
      </w:r>
      <w:r w:rsidRPr="006E18FD">
        <w:rPr>
          <w:vertAlign w:val="subscript"/>
        </w:rPr>
        <w:t>EV</w:t>
      </w:r>
      <w:r>
        <w:t>)</w:t>
      </w:r>
    </w:p>
    <w:p w14:paraId="7EEFF99F" w14:textId="241A8205" w:rsidR="00806C21" w:rsidRDefault="00806C21" w:rsidP="005009D9">
      <w:pPr>
        <w:ind w:firstLine="576"/>
      </w:pPr>
      <w:r>
        <w:t xml:space="preserve">Annual or seasonal total SSY can be used to quantify the spatial and temporal patterns of sediment loading </w:t>
      </w:r>
      <w:r>
        <w:fldChar w:fldCharType="begin" w:fldLock="1"/>
      </w:r>
      <w:r w:rsidR="0028443C">
        <w:instrText>ADDIN CSL_CITATION { "citationItems" : [ { "id" : "ITEM-1",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"ITEM-1", "issue" : "1", "issued" : { "date-parts" : [ [ "2003" ] ] }, "title" : "Sediment yields from a forested and a pasture catchment, coastal Hawkes ba North Island New Zealand.pdf", "type" : "article-journal", "volume" : "41" }, "uris" : [ "http://www.mendeley.com/documents/?uuid=3171324e-44a1-4b3c-9404-ff8099105a7c" ] } ], "mendeley" : { "previouslyFormattedCitation" : "(Fahey et al., 2003)" }, "properties" : { "noteIndex" : 0 }, "schema" : "https://github.com/citation-style-language/schema/raw/master/csl-citation.json" }</w:instrText>
      </w:r>
      <w:r>
        <w:fldChar w:fldCharType="separate"/>
      </w:r>
      <w:r w:rsidRPr="000A5B1C">
        <w:rPr>
          <w:noProof/>
        </w:rPr>
        <w:t>(Fahey et al., 2003)</w:t>
      </w:r>
      <w:r>
        <w:fldChar w:fldCharType="end"/>
      </w:r>
      <w:r>
        <w:t xml:space="preserve">, but annual totals </w:t>
      </w:r>
      <w:r w:rsidRPr="000B1554">
        <w:t>can be influenced by climatic variability, leading to uncertain assessments of human impact and management effectiveness</w:t>
      </w:r>
      <w:r>
        <w:t xml:space="preserve"> for the full range of storm sizes and interannual variability in storm number, size, and sequence.</w:t>
      </w:r>
      <w:r w:rsidRPr="000B1554">
        <w:t xml:space="preserve"> </w:t>
      </w:r>
      <w:r>
        <w:t>Another</w:t>
      </w:r>
      <w:r w:rsidRPr="000B1554">
        <w:t xml:space="preserve"> approach is to assess changes in the sediment rating curve</w:t>
      </w:r>
      <w:r>
        <w:t xml:space="preserve"> (Q-SSC relationship) </w:t>
      </w:r>
      <w:r>
        <w:fldChar w:fldCharType="begin" w:fldLock="1"/>
      </w:r>
      <w:r w:rsidR="0028443C">
        <w:instrText>ADDIN CSL_CITATION { "citationItems" : [ { "id" : "ITEM-1", "itemData" : { "author" : [ { "dropping-particle" : "", "family" : "Walling", "given" : "D E", "non-dropping-particle" : "", "parse-names" : false, "suffix" : "" } ], "container-title" : "Water Resources Research", "id" : "ITEM-1", "issue" : "3", "issued" : { "date-parts" : [ [ "1977" ] ] }, "page" : "531-538", "title" : "Assessing the accuracy of suspended sediment rating curves for a small basin", "type" : "article-journal", "volume" : "13" }, "uris" : [ "http://www.mendeley.com/documents/?uuid=0c98124a-a0e2-4520-90e7-28de9a4beb72" ] } ], "mendeley" : { "previouslyFormattedCitation" : "(Walling, 1977)" }, "properties" : { "noteIndex" : 0 }, "schema" : "https://github.com/citation-style-language/schema/raw/master/csl-citation.json" }</w:instrText>
      </w:r>
      <w:r>
        <w:fldChar w:fldCharType="separate"/>
      </w:r>
      <w:r w:rsidRPr="000A5B1C">
        <w:rPr>
          <w:noProof/>
        </w:rPr>
        <w:t>(Walling, 1977)</w:t>
      </w:r>
      <w:r>
        <w:fldChar w:fldCharType="end"/>
      </w:r>
      <w:r>
        <w:t>. However,</w:t>
      </w:r>
      <w:r w:rsidR="00F23DC9">
        <w:t xml:space="preserve"> the Q-SSC relationship</w:t>
      </w:r>
      <w:r>
        <w:t xml:space="preserve"> </w:t>
      </w:r>
      <w:r w:rsidRPr="00C1093E">
        <w:t>i</w:t>
      </w:r>
      <w:r w:rsidRPr="00FC0D52">
        <w:t>s complicated by hysteresis effects</w:t>
      </w:r>
      <w:r w:rsidRPr="000B1554">
        <w:t xml:space="preserve"> </w:t>
      </w:r>
      <w:r w:rsidRPr="00A507A1">
        <w:t>and i</w:t>
      </w:r>
      <w:r w:rsidRPr="00876D28">
        <w:t xml:space="preserve">s </w:t>
      </w:r>
      <w:r>
        <w:t>difficult to</w:t>
      </w:r>
      <w:r w:rsidRPr="006A26F3">
        <w:t xml:space="preserve"> compar</w:t>
      </w:r>
      <w:r>
        <w:t xml:space="preserve">e between </w:t>
      </w:r>
      <w:r w:rsidRPr="006A26F3">
        <w:t>watersheds</w:t>
      </w:r>
      <w:r w:rsidRPr="0020406A">
        <w:t xml:space="preserve"> </w:t>
      </w:r>
      <w:r w:rsidRPr="00CE2557">
        <w:fldChar w:fldCharType="begin" w:fldLock="1"/>
      </w:r>
      <w:r w:rsidR="0028443C">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"id" : "ITEM-2", "itemData" : { "ISBN" : "0022-1694", "author" : [ { "dropping-particle" : "", "family" : "Zimmermann", "given" : "A", "non-dropping-particle" : "", "parse-names" : false, "suffix" : "" }, { "dropping-particle" : "", "family" : "Francke", "given" : "T", "non-dropping-particle" : "", "parse-names" : false, "suffix" : "" }, { "dropping-particle" : "", "family" : "Elsenbeer", "given" : "H", "non-dropping-particle" : "", "parse-names" : false, "suffix" : "" } ], "container-title" : "Journal of Hydrology", "id" : "ITEM-2", "issue" : "428-429", "issued" : { "date-parts" : [ [ "2012" ] ] }, "page" : "170-181", "title" : "Forests and erosion: Insights from a study of suspended-sediment dynamics in an overland flow-prone rainforest catchment", "type" : "article-journal" }, "uris" : [ "http://www.mendeley.com/documents/?uuid=b82faf52-48b9-420d-a9dc-e7be4cac6821" ] } ], "mendeley" : { "previouslyFormattedCitation" : "(Asselman, 2000; Zimmermann et al., 2012)" }, "properties" : { "noteIndex" : 0 }, "schema" : "https://github.com/citation-style-language/schema/raw/master/csl-citation.json" }</w:instrText>
      </w:r>
      <w:r w:rsidRPr="00CE2557">
        <w:fldChar w:fldCharType="separate"/>
      </w:r>
      <w:r w:rsidRPr="00FC7C8C">
        <w:rPr>
          <w:noProof/>
        </w:rPr>
        <w:t>(Asselman, 2000; Zimmermann et al., 2012)</w:t>
      </w:r>
      <w:r w:rsidRPr="00CE2557">
        <w:fldChar w:fldCharType="end"/>
      </w:r>
      <w:r w:rsidRPr="00CE2557">
        <w:t>.</w:t>
      </w:r>
      <w:r>
        <w:t xml:space="preserve"> Preliminary data from the study site showed only weak correlation between Q and SSC, with significant hysteresis during storm- and </w:t>
      </w:r>
      <w:proofErr w:type="spellStart"/>
      <w:r>
        <w:t>baseflows</w:t>
      </w:r>
      <w:proofErr w:type="spellEnd"/>
      <w:r>
        <w:t>, so the Q-SSC relationship was not used.</w:t>
      </w:r>
    </w:p>
    <w:p w14:paraId="574852C7" w14:textId="59A29721" w:rsidR="00806C21" w:rsidRPr="00703BBA" w:rsidRDefault="00806C21" w:rsidP="005009D9">
      <w:pPr>
        <w:ind w:firstLine="720"/>
      </w:pPr>
      <w:r>
        <w:t xml:space="preserve">An alternative approach to detecting human impacts on SSY is to compare SSY generated by </w:t>
      </w:r>
      <w:r w:rsidRPr="00703BBA">
        <w:t>storm events</w:t>
      </w:r>
      <w:r>
        <w:t xml:space="preserve"> </w:t>
      </w:r>
      <w:r w:rsidRPr="00703BBA">
        <w:t>of the same magnitude</w:t>
      </w:r>
      <w:bookmarkStart w:id="28" w:name="_Ref386110623"/>
      <w:r>
        <w:t>. SSY</w:t>
      </w:r>
      <w:r w:rsidR="00F23DC9" w:rsidRPr="00F23DC9">
        <w:rPr>
          <w:vertAlign w:val="subscript"/>
        </w:rPr>
        <w:t>EV</w:t>
      </w:r>
      <w:r>
        <w:t xml:space="preserve"> from the same size storm</w:t>
      </w:r>
      <w:r w:rsidR="00F23DC9">
        <w:t xml:space="preserve"> event</w:t>
      </w:r>
      <w:r>
        <w:t xml:space="preserve"> is assumed to be equal, and any difference can be attributed to human disturbance or watershed management. Total SSY from a storm event (SSY</w:t>
      </w:r>
      <w:r>
        <w:rPr>
          <w:vertAlign w:val="subscript"/>
        </w:rPr>
        <w:t>EV</w:t>
      </w:r>
      <w:r>
        <w:t>) is found</w:t>
      </w:r>
      <w:r w:rsidRPr="00703BBA">
        <w:t xml:space="preserve"> </w:t>
      </w:r>
      <w:r>
        <w:t xml:space="preserve">by integrating continuous suspended sediment load from measured or modeled discharge (Q) and suspended sediment concentration (SSC) </w:t>
      </w:r>
      <w:r>
        <w:fldChar w:fldCharType="begin" w:fldLock="1"/>
      </w:r>
      <w:r w:rsidR="0028443C">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fldChar w:fldCharType="separate"/>
      </w:r>
      <w:r w:rsidRPr="00FC7C8C">
        <w:rPr>
          <w:noProof/>
        </w:rPr>
        <w:t>(Duvert et al., 2012)</w:t>
      </w:r>
      <w:r>
        <w:fldChar w:fldCharType="end"/>
      </w:r>
      <w:r>
        <w:t>:</w:t>
      </w:r>
      <w:bookmarkEnd w:id="28"/>
    </w:p>
    <w:tbl>
      <w:tblPr>
        <w:tblStyle w:val="TableGrid"/>
        <w:tblW w:w="0" w:type="auto"/>
        <w:tblLook w:val="04A0" w:firstRow="1" w:lastRow="0" w:firstColumn="1" w:lastColumn="0" w:noHBand="0" w:noVBand="1"/>
      </w:tblPr>
      <w:tblGrid>
        <w:gridCol w:w="3116"/>
        <w:gridCol w:w="3117"/>
        <w:gridCol w:w="3117"/>
      </w:tblGrid>
      <w:tr w:rsidR="00806C21" w:rsidRPr="00703BBA" w14:paraId="24FA172C" w14:textId="77777777" w:rsidTr="00360C4F">
        <w:tc>
          <w:tcPr>
            <w:tcW w:w="3116" w:type="dxa"/>
            <w:tcBorders>
              <w:top w:val="nil"/>
              <w:left w:val="nil"/>
              <w:bottom w:val="nil"/>
              <w:right w:val="nil"/>
            </w:tcBorders>
          </w:tcPr>
          <w:p w14:paraId="0C9C8C9D" w14:textId="77777777" w:rsidR="00806C21" w:rsidRPr="00703BBA" w:rsidRDefault="00806C21" w:rsidP="005009D9"/>
        </w:tc>
        <w:tc>
          <w:tcPr>
            <w:tcW w:w="3117" w:type="dxa"/>
            <w:tcBorders>
              <w:top w:val="nil"/>
              <w:left w:val="nil"/>
              <w:bottom w:val="nil"/>
              <w:right w:val="nil"/>
            </w:tcBorders>
          </w:tcPr>
          <w:p w14:paraId="6CCB2139" w14:textId="77777777" w:rsidR="00806C21" w:rsidRPr="00703BBA" w:rsidRDefault="00D00B3E" w:rsidP="005009D9">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Q*SSC*dt</m:t>
                    </m:r>
                  </m:e>
                </m:nary>
                <m:r>
                  <w:rPr>
                    <w:rFonts w:ascii="Cambria Math" w:hAnsi="Cambria Math"/>
                  </w:rPr>
                  <m:t xml:space="preserve"> </m:t>
                </m:r>
              </m:oMath>
            </m:oMathPara>
          </w:p>
        </w:tc>
        <w:tc>
          <w:tcPr>
            <w:tcW w:w="3117" w:type="dxa"/>
            <w:tcBorders>
              <w:top w:val="nil"/>
              <w:left w:val="nil"/>
              <w:bottom w:val="nil"/>
              <w:right w:val="nil"/>
            </w:tcBorders>
          </w:tcPr>
          <w:p w14:paraId="47C67EC5" w14:textId="77777777" w:rsidR="00806C21" w:rsidRPr="00703BBA" w:rsidRDefault="00806C21" w:rsidP="00BB5B8E">
            <w:pPr>
              <w:jc w:val="right"/>
            </w:pPr>
            <w:r>
              <w:t>Equation 1</w:t>
            </w:r>
          </w:p>
        </w:tc>
      </w:tr>
      <w:tr w:rsidR="00806C21" w:rsidRPr="00703BBA" w14:paraId="242F1C4E" w14:textId="77777777" w:rsidTr="00360C4F">
        <w:tc>
          <w:tcPr>
            <w:tcW w:w="9350" w:type="dxa"/>
            <w:gridSpan w:val="3"/>
            <w:tcBorders>
              <w:top w:val="nil"/>
              <w:left w:val="nil"/>
              <w:bottom w:val="nil"/>
              <w:right w:val="nil"/>
            </w:tcBorders>
          </w:tcPr>
          <w:p w14:paraId="2957B107" w14:textId="77777777" w:rsidR="00806C21" w:rsidRPr="00703BBA" w:rsidRDefault="00806C21" w:rsidP="005009D9">
            <w:proofErr w:type="gramStart"/>
            <w:r w:rsidRPr="00703BBA">
              <w:t>where</w:t>
            </w:r>
            <w:proofErr w:type="gramEnd"/>
            <w:r w:rsidRPr="00703BBA">
              <w:t xml:space="preserve"> </w:t>
            </w:r>
            <w:r w:rsidRPr="00703BBA">
              <w:rPr>
                <w:i/>
              </w:rPr>
              <w:t>SSY</w:t>
            </w:r>
            <w:r w:rsidRPr="00255CFA">
              <w:rPr>
                <w:i/>
                <w:vertAlign w:val="subscript"/>
              </w:rPr>
              <w:t>EV</w:t>
            </w:r>
            <w:r w:rsidRPr="00703BBA">
              <w:rPr>
                <w:i/>
                <w:vertAlign w:val="subscript"/>
              </w:rPr>
              <w:t xml:space="preserve">  </w:t>
            </w:r>
            <w:r w:rsidRPr="00703BBA">
              <w:t>is suspended sediment yield (tons)</w:t>
            </w:r>
            <w:r>
              <w:t xml:space="preserve"> from 0=storm start to T=storm end</w:t>
            </w:r>
            <w:r w:rsidRPr="00703BBA">
              <w:t xml:space="preserve">, </w:t>
            </w:r>
            <w:r w:rsidRPr="00703BBA">
              <w:rPr>
                <w:i/>
              </w:rPr>
              <w:t xml:space="preserve">SSC </w:t>
            </w:r>
            <w:r w:rsidRPr="00703BBA">
              <w:t xml:space="preserve">is suspended sediment concentration (mg/L), and </w:t>
            </w:r>
            <w:r w:rsidRPr="00703BBA">
              <w:rPr>
                <w:i/>
              </w:rPr>
              <w:t>Q</w:t>
            </w:r>
            <w:r w:rsidRPr="00703BBA">
              <w:t xml:space="preserve"> is discharge (L/sec)</w:t>
            </w:r>
            <w:r>
              <w:t>.</w:t>
            </w:r>
          </w:p>
        </w:tc>
      </w:tr>
    </w:tbl>
    <w:p w14:paraId="3E5DB01B" w14:textId="6582D09B" w:rsidR="00806C21" w:rsidRDefault="00806C21" w:rsidP="005009D9">
      <w:pPr>
        <w:ind w:firstLine="576"/>
      </w:pPr>
      <w:r>
        <w:t xml:space="preserve">Storm events can be defined by precipitation </w:t>
      </w:r>
      <w:r>
        <w:fldChar w:fldCharType="begin" w:fldLock="1"/>
      </w:r>
      <w:r w:rsidR="0028443C">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"mendeley" : { "previouslyFormattedCitation" : "(Hicks, 1990)" }, "properties" : { "noteIndex" : 0 }, "schema" : "https://github.com/citation-style-language/schema/raw/master/csl-citation.json" }</w:instrText>
      </w:r>
      <w:r>
        <w:fldChar w:fldCharType="separate"/>
      </w:r>
      <w:r w:rsidRPr="00FC7C8C">
        <w:rPr>
          <w:noProof/>
        </w:rPr>
        <w:t>(Hicks, 1990)</w:t>
      </w:r>
      <w:r>
        <w:fldChar w:fldCharType="end"/>
      </w:r>
      <w:r>
        <w:t xml:space="preserve"> or discharge parameters </w:t>
      </w:r>
      <w:r>
        <w:fldChar w:fldCharType="begin" w:fldLock="1"/>
      </w:r>
      <w:r w:rsidR="0028443C">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fldChar w:fldCharType="separate"/>
      </w:r>
      <w:r w:rsidRPr="00FC7C8C">
        <w:rPr>
          <w:noProof/>
        </w:rPr>
        <w:t>(Duvert et al., 2012)</w:t>
      </w:r>
      <w:r>
        <w:fldChar w:fldCharType="end"/>
      </w:r>
      <w:r>
        <w:t>, and the method used to separate storm events on the hydrograph can significantly influence the analysis of SSY</w:t>
      </w:r>
      <w:r w:rsidR="00F23DC9">
        <w:rPr>
          <w:vertAlign w:val="subscript"/>
        </w:rPr>
        <w:t>EV</w:t>
      </w:r>
      <w:r>
        <w:t xml:space="preserve"> </w:t>
      </w:r>
      <w:r>
        <w:fldChar w:fldCharType="begin" w:fldLock="1"/>
      </w:r>
      <w:r w:rsidR="0028443C">
        <w:instrText>ADDIN CSL_CITATION { "citationItems" : [ { "id" : "ITEM-1", "itemData" : { "DOI" : "10.1016/j.catena.2012.10.018", "ISSN" : "03418162", "author" : [ { "dropping-particle" : "", "family" : "Gellis", "given" : "A.C.", "non-dropping-particle" : "", "parse-names" : false, "suffix" : "" } ], "container-title" : "Catena", "id" : "ITEM-1", "issued" : { "date-parts" : [ [ "2013", "5" ] ] }, "page" : "39-57", "publisher" : "Elsevier B.V.", "title" : "Factors influencing storm-generated suspended-sediment concentrations and loads in four basins of contrasting land use, humid-tropical Puerto Rico", "type" : "article-journal", "volume" : "104" }, "uris" : [ "http://www.mendeley.com/documents/?uuid=9ff1e0d0-9fb2-407a-9150-ccd91c649ab0" ] } ], "mendeley" : { "previouslyFormattedCitation" : "(Gellis, 2013)" }, "properties" : { "noteIndex" : 0 }, "schema" : "https://github.com/citation-style-language/schema/raw/master/csl-citation.json" }</w:instrText>
      </w:r>
      <w:r>
        <w:fldChar w:fldCharType="separate"/>
      </w:r>
      <w:r w:rsidRPr="009C3058">
        <w:rPr>
          <w:noProof/>
        </w:rPr>
        <w:t>(Gellis, 2013)</w:t>
      </w:r>
      <w:r>
        <w:fldChar w:fldCharType="end"/>
      </w:r>
      <w:r>
        <w:t xml:space="preserve">. Complex graphical or rule-based techniques for hydrograph separation may be implemented </w:t>
      </w:r>
      <w:r>
        <w:fldChar w:fldCharType="begin" w:fldLock="1"/>
      </w:r>
      <w:r w:rsidR="0028443C">
        <w:instrText>ADDIN CSL_CITATION { "citationItems" : [ { "id" : "ITEM-1", "itemData" : { "abstract" : "This book reviews many of the problems which currently confront the environmental planner - problems which promise to become even more signifcant in the near future. Water resources are examined essentially from a physical standpoint, although throughout the text the emphasis is on the application of basic hydrologic principles in problem solving. The stated aim of the authors is to make all those concerned with planning more aware of the opportunities and constraints of natural processes in maintaining or reclaiming environmental quality. They are successful in outlining the significant role of water in many environmental issues. The book provides a comprehensive review of the current literature associated with water resources, but perhaps more importantly can also be used as an introductory working document in dealing with particular environmental problems. Several chapters for instance include working examples to illustrate specific problem-solving techniques. The book is divided into four sections, the first of which describes six case studies and exemplifies many of the problems facing the environmental planner today. The remaining three sections discuss basic hydrologic principles, fluvial geomorphology and water quality, stressing the value of such studies for improved environmental management. The text is supplemented by bibliographies, photographs, tables, and diagrams.", "author" : [ { "dropping-particle" : "", "family" : "Dunne", "given" : "T", "non-dropping-particle" : "", "parse-names" : false, "suffix" : "" }, { "dropping-particle" : "", "family" : "Leopold", "given" : "L B", "non-dropping-particle" : "", "parse-names" : false, "suffix" : "" } ], "container-title" : "Other Information: From review by Graham Tobin, Univ. of Iowa, Environ. Prof., Vol.1, No. 4, 261(1978)", "id" : "ITEM-1", "issued" : { "date-parts" : [ [ "1978" ] ] }, "note" : "Other Information: From review by Graham Tobin, Univ. of Iowa, Environ. Prof., Vol.1, No. 4, 261(1978)", "page" : "818", "title" : "Water in environmental planning", "type" : "book" }, "uris" : [ "http://www.mendeley.com/documents/?uuid=51edbd03-08d1-4cf2-ad24-758938da8b20" ] } ], "mendeley" : { "previouslyFormattedCitation" : "(Dunne and Leopold, 1978)" }, "properties" : { "noteIndex" : 0 }, "schema" : "https://github.com/citation-style-language/schema/raw/master/csl-citation.json" }</w:instrText>
      </w:r>
      <w:r>
        <w:fldChar w:fldCharType="separate"/>
      </w:r>
      <w:r w:rsidR="00532115" w:rsidRPr="00532115">
        <w:rPr>
          <w:noProof/>
        </w:rPr>
        <w:t>(Dunne and Leopold, 1978)</w:t>
      </w:r>
      <w:r>
        <w:fldChar w:fldCharType="end"/>
      </w:r>
      <w:r>
        <w:t xml:space="preserve">, but for this research the simple stage height threshold rule was used due to the flashy hydrologic response, low baseflow discharge, and short duration of recession curves between events </w:t>
      </w:r>
      <w:r>
        <w:fldChar w:fldCharType="begin" w:fldLock="1"/>
      </w:r>
      <w:r w:rsidR="0028443C">
        <w:instrText>ADDIN CSL_CITATION { "citationItems" : [ { "id" : "ITEM-1",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"ITEM-1", "issue" : "1", "issued" : { "date-parts" : [ [ "2003" ] ] }, "title" : "Sediment yields from a forested and a pasture catchment, coastal Hawkes ba North Island New Zealand.pdf", "type" : "article-journal", "volume" : "41" }, "uris" : [ "http://www.mendeley.com/documents/?uuid=3171324e-44a1-4b3c-9404-ff8099105a7c" ] }, { "id" : "ITEM-2",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"ITEM-2", "issued" : { "date-parts" : [ [ "2001" ] ] }, "page" : "1-76", "title" : "Impacts of Logging on Storm Peak Flows , Flow Volumes and Suspended Sediment Loads in Caspar Creek, CA", "type" : "chapter" }, "uris" : [ "http://www.mendeley.com/documents/?uuid=cdb53f55-1575-457c-91aa-751a13a32016" ] } ], "mendeley" : { "previouslyFormattedCitation" : "(Fahey et al., 2003; Lewis et al., 2001)" }, "properties" : { "noteIndex" : 0 }, "schema" : "https://github.com/citation-style-language/schema/raw/master/csl-citation.json" }</w:instrText>
      </w:r>
      <w:r>
        <w:fldChar w:fldCharType="separate"/>
      </w:r>
      <w:r w:rsidRPr="00EB0579">
        <w:rPr>
          <w:noProof/>
        </w:rPr>
        <w:t>(Fahey et al., 2003; Lewis et al., 2001)</w:t>
      </w:r>
      <w:r>
        <w:fldChar w:fldCharType="end"/>
      </w:r>
      <w:r>
        <w:t>.  A storm event is defined as the period of time where stream stage height exceeds a chosen threshold.</w:t>
      </w:r>
    </w:p>
    <w:p w14:paraId="2B39D87F" w14:textId="77777777" w:rsidR="00806C21" w:rsidRDefault="00806C21" w:rsidP="005009D9">
      <w:pPr>
        <w:pStyle w:val="Heading3"/>
      </w:pPr>
      <w:r>
        <w:lastRenderedPageBreak/>
        <w:t>Sediment budget</w:t>
      </w:r>
    </w:p>
    <w:p w14:paraId="65334E0F" w14:textId="5F794D6F" w:rsidR="00806C21" w:rsidRDefault="00806C21" w:rsidP="005009D9">
      <w:pPr>
        <w:ind w:firstLine="576"/>
      </w:pPr>
      <w:r>
        <w:t xml:space="preserve">A sediment budget quantifies the contribution of key sediment sources to the overall sediment yield </w:t>
      </w:r>
      <w:r>
        <w:fldChar w:fldCharType="begin" w:fldLock="1"/>
      </w:r>
      <w:r w:rsidR="0028443C">
        <w:instrText>ADDIN CSL_CITATION { "citationItems" : [ { "id" : "ITEM-1", "itemData" : { "ISBN" : "0018-8158", "author" : [ { "dropping-particle" : "", "family" : "Slaymaker", "given" : "Olav", "non-dropping-particle" : "", "parse-names" : false, "suffix" : "" } ], "container-title" : "Hydrobiologia", "id" : "ITEM-1", "issue" : "1", "issued" : { "date-parts" : [ [ "2003" ] ] }, "page" : "71-82", "title" : "The sediment budget as conceptual framework and management tool", "type" : "article-journal", "volume" : "494" }, "uris" : [ "http://www.mendeley.com/documents/?uuid=748aa7eb-6618-4830-b6af-fae1f7789606" ] }, { "id" : "ITEM-2", "itemData" : { "DOI" : "10.1130/B26452.1", "ISSN" : "0016-7606", "author" : [ { "dropping-particle" : "", "family" : "Warrick", "given" : "J. a.", "non-dropping-particle" : "", "parse-names" : false, "suffix" : "" }, { "dropping-particle" : "", "family" : "Mertes", "given" : "L. a.K.", "non-dropping-particle" : "", "parse-names" : false, "suffix" : "" } ], "container-title" : "Geological Society of America Bulletin", "id" : "ITEM-2", "issue" : "7-8", "issued" : { "date-parts" : [ [ "2009", "4", "24" ] ] }, "page" : "1054-1070", "title" : "Sediment yield from the tectonically active semiarid Western Transverse Ranges of California", "type" : "article-journal", "volume" : "121" }, "uris" : [ "http://www.mendeley.com/documents/?uuid=fb6e26a9-b969-4260-89bb-f2fcff94c055" ] }, { "id" : "ITEM-3", "itemData" : { "DOI" : "10.1016/j.marpolbul.2011.08.009", "ISSN" : "1879-3363", "PMID" : "21889170", "abstract" : "Land use (and land management) change is seen as the primary factor responsible for changes in sediment and nutrient delivery to water bodies. Understanding how sediment and nutrient (or constituent) concentrations vary with land use is critical to understanding the current and future impact of land use change on aquatic ecosystems. Access to appropriate land-use based water quality data is also important for calculating reliable load estimates using water quality models. This study collated published and unpublished runoff, constituent concentration and load data for Australian catchments. Water quality data for total suspended sediments (TSS), total nitrogen (TN) and total phosphorus (TP) were collated from runoff events with a focus on catchment areas that have a single or majority of the contributing area under one land use. Where possible, information on the dissolved forms of nutrients were also collated. For each data point, information was included on the site location, land use type and condition, contributing catchment area, runoff, laboratory analyses, the number of samples collected over the hydrograph and the mean constituent concentration calculation method. A total of \u223c750 entries were recorded from 514 different geographical sites covering 13 different land uses. We found that the nutrient concentrations collected using \"grab\" sampling (without a well defined hydrograph) were lower than for sites with gauged auto-samplers although this data set was small and no statistical analysis could be undertaken. There was no statistically significant difference (p&lt;0.05) between data collected at plot and catchment scales for the same land use. This is most likely due to differences in land condition over-shadowing the effects of spatial scale. There was, however, a significant difference in the concentration value for constituent samples collected from sites where &gt;90% of the catchment was represented by a single land use, compared to sites with &lt;90% of the upstream area represented by a single land use. This highlights the need for more single land use water quality data, preferably over a range of spatial scales. Overall, the land uses with the highest median TSS concentrations were mining (\u223c50,000mg/l), horticulture (\u223c3000mg/l), dryland cropping (\u223c2000mg/l), cotton (\u223c600mg/l) and grazing on native pastures (\u223c300mg/l). The highest median TN concentrations are from horticulture (\u223c32,000\u03bcg/l), cotton (\u223c6500\u03bcg/l), bananas (\u223c2700\u03bcg/l), grazing on mo\u2026", "author" : [ { "dropping-particle" : "", "family" : "Bartley", "given" : "Rebecca", "non-dropping-particle" : "", "parse-names" : false, "suffix" : "" }, { "dropping-particle" : "", "family" : "Speirs", "given" : "William J", "non-dropping-particle" : "", "parse-names" : false, "suffix" : "" }, { "dropping-particle" : "", "family" : "Ellis", "given" : "Tim W", "non-dropping-particle" : "", "parse-names" : false, "suffix" : "" }, { "dropping-particle" : "", "family" : "Waters", "given" : "David K", "non-dropping-particle" : "", "parse-names" : false, "suffix" : "" } ], "container-title" : "Marine pollution bulletin", "id" : "ITEM-3", "issue" : "4-9", "issued" : { "date-parts" : [ [ "2012", "1" ] ] }, "page" : "101-16", "publisher" : "Elsevier Ltd", "title" : "A review of sediment and nutrient concentration data from Australia for use in catchment water quality models.", "type" : "article-journal", "volume" : "65" }, "uris" : [ "http://www.mendeley.com/documents/?uuid=7495dbae-2812-4324-99fd-128601c0969a" ] }, { "id" : "ITEM-4", "itemData" : { "ISBN" : "3923381395", "author" : [ { "dropping-particle" : "", "family" : "Reid", "given" : "L M", "non-dropping-particle" : "", "parse-names" : false, "suffix" : "" }, { "dropping-particle" : "", "family" : "Dunne", "given" : "T", "non-dropping-particle" : "", "parse-names" : false, "suffix" : "" } ], "id" : "ITEM-4", "issued" : { "date-parts" : [ [ "1996" ] ] }, "publisher" : "Catena Verlag", "title" : "Rapid evaluation of sediment budgets", "type" : "book" }, "uris" : [ "http://www.mendeley.com/documents/?uuid=db24fe95-3318-4c34-aa9e-4ee3d511d489" ] } ], "mendeley" : { "previouslyFormattedCitation" : "(Bartley et al., 2012; Reid and Dunne, 1996; Slaymaker, 2003; Warrick and Mertes, 2009)" }, "properties" : { "noteIndex" : 0 }, "schema" : "https://github.com/citation-style-language/schema/raw/master/csl-citation.json" }</w:instrText>
      </w:r>
      <w:r>
        <w:fldChar w:fldCharType="separate"/>
      </w:r>
      <w:r w:rsidR="00532115" w:rsidRPr="00532115">
        <w:rPr>
          <w:noProof/>
        </w:rPr>
        <w:t>(Bartley et al., 2012; Reid and Dunne, 1996; Slaymaker, 2003; Warrick and Mertes, 2009)</w:t>
      </w:r>
      <w:r>
        <w:fldChar w:fldCharType="end"/>
      </w:r>
      <w:r>
        <w:t>. Both Nu’uuli and Faga’alu watersheds were separated into nested watersheds for analysis, following a similar scheme. The total watershed (TOTAL), draining to VILLAGE in Faga’alu and N1 in Nu’uuli, was separated into two nested subwatersheds: the upstream, undisturbed forest portion of the watershed (UPPER), and the downstream, human-disturbed portion of the watershed (LOWER) (</w:t>
      </w:r>
      <w:r>
        <w:fldChar w:fldCharType="begin"/>
      </w:r>
      <w:r>
        <w:instrText xml:space="preserve"> REF _Ref383161294 \h  \* MERGEFORMAT </w:instrText>
      </w:r>
      <w:r>
        <w:fldChar w:fldCharType="separate"/>
      </w:r>
      <w:r w:rsidR="00E959A2" w:rsidRPr="00703BBA">
        <w:t xml:space="preserve">Figure </w:t>
      </w:r>
      <w:r w:rsidR="00E959A2">
        <w:rPr>
          <w:noProof/>
        </w:rPr>
        <w:t>1</w:t>
      </w:r>
      <w:r>
        <w:fldChar w:fldCharType="end"/>
      </w:r>
      <w:r>
        <w:t>). In Faga’alu, an additional subwatershed, draining to QUARRY, was delineated and analyzed to assess the contribution of this key sediment source.</w:t>
      </w:r>
    </w:p>
    <w:p w14:paraId="7C46920D" w14:textId="5211A227" w:rsidR="00806C21" w:rsidRDefault="00806C21" w:rsidP="005009D9">
      <w:pPr>
        <w:ind w:firstLine="576"/>
      </w:pPr>
      <w:r>
        <w:t>The percent contribution of each subwatershed to SSY from the total watershed is calculated by difference b</w:t>
      </w:r>
      <w:r w:rsidR="00F23DC9">
        <w:t>etween SSY observed at the upstream and downstream</w:t>
      </w:r>
      <w:r>
        <w:t xml:space="preserve"> monitoring stations for each storm event. The disturbance ratio (DR) is the ratio of SSY</w:t>
      </w:r>
      <w:r>
        <w:rPr>
          <w:vertAlign w:val="subscript"/>
        </w:rPr>
        <w:t xml:space="preserve">LOWER </w:t>
      </w:r>
      <w:r>
        <w:t>under current conditions (=SSY</w:t>
      </w:r>
      <w:r>
        <w:rPr>
          <w:vertAlign w:val="subscript"/>
        </w:rPr>
        <w:t xml:space="preserve">TOTAL </w:t>
      </w:r>
      <w:r>
        <w:t>- SSY</w:t>
      </w:r>
      <w:r w:rsidRPr="00EB50E8">
        <w:rPr>
          <w:vertAlign w:val="subscript"/>
        </w:rPr>
        <w:t>UPPER</w:t>
      </w:r>
      <w:r>
        <w:t>) to SSY</w:t>
      </w:r>
      <w:r>
        <w:rPr>
          <w:vertAlign w:val="subscript"/>
        </w:rPr>
        <w:t>LOWER</w:t>
      </w:r>
      <w:r>
        <w:t xml:space="preserve"> under pre-disturbance conditions (</w:t>
      </w:r>
      <w:proofErr w:type="spellStart"/>
      <w:r>
        <w:t>SSY</w:t>
      </w:r>
      <w:r>
        <w:rPr>
          <w:vertAlign w:val="subscript"/>
        </w:rPr>
        <w:t>LOWER.pre</w:t>
      </w:r>
      <w:proofErr w:type="spellEnd"/>
      <w:proofErr w:type="gramStart"/>
      <w:r>
        <w: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5760"/>
        <w:gridCol w:w="1885"/>
      </w:tblGrid>
      <w:tr w:rsidR="00806C21" w14:paraId="4AEF1F1B" w14:textId="77777777" w:rsidTr="00360C4F">
        <w:tc>
          <w:tcPr>
            <w:tcW w:w="1705" w:type="dxa"/>
          </w:tcPr>
          <w:p w14:paraId="3A5DFF8C" w14:textId="77777777" w:rsidR="00806C21" w:rsidRDefault="00806C21" w:rsidP="005009D9"/>
        </w:tc>
        <w:tc>
          <w:tcPr>
            <w:tcW w:w="5760" w:type="dxa"/>
          </w:tcPr>
          <w:p w14:paraId="43217D65" w14:textId="77777777" w:rsidR="00806C21" w:rsidRDefault="00806C21" w:rsidP="005009D9">
            <m:oMathPara>
              <m:oMath>
                <m:r>
                  <m:rPr>
                    <m:sty m:val="p"/>
                  </m:rPr>
                  <w:rPr>
                    <w:rFonts w:ascii="Cambria Math" w:hAnsi="Cambria Math"/>
                  </w:rPr>
                  <m:t xml:space="preserve">DR = </m:t>
                </m:r>
                <m:f>
                  <m:fPr>
                    <m:ctrlPr>
                      <w:rPr>
                        <w:rFonts w:ascii="Cambria Math" w:hAnsi="Cambria Math"/>
                      </w:rPr>
                    </m:ctrlPr>
                  </m:fPr>
                  <m:num>
                    <m:sSub>
                      <m:sSubPr>
                        <m:ctrlPr>
                          <w:rPr>
                            <w:rFonts w:ascii="Cambria Math" w:hAnsi="Cambria Math"/>
                            <w:i/>
                          </w:rPr>
                        </m:ctrlPr>
                      </m:sSubPr>
                      <m:e>
                        <m:r>
                          <w:rPr>
                            <w:rFonts w:ascii="Cambria Math" w:hAnsi="Cambria Math"/>
                          </w:rPr>
                          <m:t>SSY</m:t>
                        </m:r>
                      </m:e>
                      <m:sub>
                        <m:r>
                          <w:rPr>
                            <w:rFonts w:ascii="Cambria Math" w:hAnsi="Cambria Math"/>
                          </w:rPr>
                          <m:t>LOWER</m:t>
                        </m:r>
                      </m:sub>
                    </m:sSub>
                  </m:num>
                  <m:den>
                    <m:sSub>
                      <m:sSubPr>
                        <m:ctrlPr>
                          <w:rPr>
                            <w:rFonts w:ascii="Cambria Math" w:hAnsi="Cambria Math"/>
                            <w:i/>
                          </w:rPr>
                        </m:ctrlPr>
                      </m:sSubPr>
                      <m:e>
                        <m:r>
                          <w:rPr>
                            <w:rFonts w:ascii="Cambria Math" w:hAnsi="Cambria Math"/>
                          </w:rPr>
                          <m:t>SSY</m:t>
                        </m:r>
                      </m:e>
                      <m:sub>
                        <m:r>
                          <w:rPr>
                            <w:rFonts w:ascii="Cambria Math" w:hAnsi="Cambria Math"/>
                          </w:rPr>
                          <m:t>LOWER pre</m:t>
                        </m:r>
                      </m:sub>
                    </m:sSub>
                  </m:den>
                </m:f>
              </m:oMath>
            </m:oMathPara>
          </w:p>
        </w:tc>
        <w:tc>
          <w:tcPr>
            <w:tcW w:w="1885" w:type="dxa"/>
          </w:tcPr>
          <w:p w14:paraId="76D455DE" w14:textId="77777777" w:rsidR="00806C21" w:rsidRDefault="00806C21" w:rsidP="00BB5B8E">
            <w:pPr>
              <w:jc w:val="right"/>
            </w:pPr>
            <w:r>
              <w:t>Equation 2</w:t>
            </w:r>
          </w:p>
        </w:tc>
      </w:tr>
    </w:tbl>
    <w:p w14:paraId="52893995" w14:textId="77777777" w:rsidR="00806C21" w:rsidRDefault="00806C21" w:rsidP="005009D9">
      <w:r>
        <w:t>SSY</w:t>
      </w:r>
      <w:r>
        <w:rPr>
          <w:vertAlign w:val="subscript"/>
        </w:rPr>
        <w:t xml:space="preserve"> </w:t>
      </w:r>
      <w:r>
        <w:t>under pre-disturbance conditions (</w:t>
      </w:r>
      <w:proofErr w:type="spellStart"/>
      <w:r>
        <w:t>SSY</w:t>
      </w:r>
      <w:r>
        <w:rPr>
          <w:vertAlign w:val="subscript"/>
        </w:rPr>
        <w:t>LOWER.pre</w:t>
      </w:r>
      <w:proofErr w:type="spellEnd"/>
      <w:r>
        <w:t>) is calculated assuming that the specific SSY from forested parts of the lower watershed is similar to the specific SSY from the upper watershed: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5760"/>
        <w:gridCol w:w="1880"/>
      </w:tblGrid>
      <w:tr w:rsidR="00806C21" w14:paraId="1F91F96F" w14:textId="77777777" w:rsidTr="00360C4F">
        <w:tc>
          <w:tcPr>
            <w:tcW w:w="1710" w:type="dxa"/>
          </w:tcPr>
          <w:p w14:paraId="7572DCBF" w14:textId="77777777" w:rsidR="00806C21" w:rsidRDefault="00806C21" w:rsidP="005009D9"/>
        </w:tc>
        <w:tc>
          <w:tcPr>
            <w:tcW w:w="5760" w:type="dxa"/>
          </w:tcPr>
          <w:p w14:paraId="528B8080" w14:textId="77777777" w:rsidR="00806C21" w:rsidRDefault="00D00B3E" w:rsidP="005009D9">
            <m:oMathPara>
              <m:oMath>
                <m:sSub>
                  <m:sSubPr>
                    <m:ctrlPr>
                      <w:rPr>
                        <w:rFonts w:ascii="Cambria Math" w:hAnsi="Cambria Math"/>
                        <w:i/>
                      </w:rPr>
                    </m:ctrlPr>
                  </m:sSubPr>
                  <m:e>
                    <m:r>
                      <w:rPr>
                        <w:rFonts w:ascii="Cambria Math" w:hAnsi="Cambria Math"/>
                      </w:rPr>
                      <m:t>SSY</m:t>
                    </m:r>
                  </m:e>
                  <m:sub>
                    <m:r>
                      <w:rPr>
                        <w:rFonts w:ascii="Cambria Math" w:hAnsi="Cambria Math"/>
                      </w:rPr>
                      <m:t>Lower pre</m:t>
                    </m:r>
                  </m:sub>
                </m:sSub>
                <m:r>
                  <w:rPr>
                    <w:rFonts w:ascii="Cambria Math" w:hAnsi="Cambria Math"/>
                  </w:rPr>
                  <m:t xml:space="preserve">= </m:t>
                </m:r>
                <m:sSub>
                  <m:sSubPr>
                    <m:ctrlPr>
                      <w:rPr>
                        <w:rFonts w:ascii="Cambria Math" w:hAnsi="Cambria Math"/>
                        <w:i/>
                      </w:rPr>
                    </m:ctrlPr>
                  </m:sSubPr>
                  <m:e>
                    <m:r>
                      <w:rPr>
                        <w:rFonts w:ascii="Cambria Math" w:hAnsi="Cambria Math"/>
                      </w:rPr>
                      <m:t>Area</m:t>
                    </m:r>
                  </m:e>
                  <m:sub>
                    <m:r>
                      <w:rPr>
                        <w:rFonts w:ascii="Cambria Math" w:hAnsi="Cambria Math"/>
                      </w:rPr>
                      <m:t>TOTAL</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SSY</m:t>
                            </m:r>
                          </m:e>
                          <m:sub>
                            <m:r>
                              <w:rPr>
                                <w:rFonts w:ascii="Cambria Math" w:hAnsi="Cambria Math"/>
                              </w:rPr>
                              <m:t xml:space="preserve">UPPER </m:t>
                            </m:r>
                          </m:sub>
                        </m:sSub>
                      </m:num>
                      <m:den>
                        <m:sSub>
                          <m:sSubPr>
                            <m:ctrlPr>
                              <w:rPr>
                                <w:rFonts w:ascii="Cambria Math" w:hAnsi="Cambria Math"/>
                                <w:i/>
                              </w:rPr>
                            </m:ctrlPr>
                          </m:sSubPr>
                          <m:e>
                            <m:r>
                              <w:rPr>
                                <w:rFonts w:ascii="Cambria Math" w:hAnsi="Cambria Math"/>
                              </w:rPr>
                              <m:t>Area</m:t>
                            </m:r>
                          </m:e>
                          <m:sub>
                            <m:r>
                              <w:rPr>
                                <w:rFonts w:ascii="Cambria Math" w:hAnsi="Cambria Math"/>
                              </w:rPr>
                              <m:t>TOTAL</m:t>
                            </m:r>
                          </m:sub>
                        </m:sSub>
                      </m:den>
                    </m:f>
                    <m:r>
                      <w:rPr>
                        <w:rFonts w:ascii="Cambria Math" w:hAnsi="Cambria Math"/>
                      </w:rPr>
                      <m:t xml:space="preserve"> </m:t>
                    </m:r>
                  </m:e>
                </m:d>
              </m:oMath>
            </m:oMathPara>
          </w:p>
          <w:p w14:paraId="4CCD84BE" w14:textId="77777777" w:rsidR="00806C21" w:rsidRDefault="00806C21" w:rsidP="005009D9"/>
        </w:tc>
        <w:tc>
          <w:tcPr>
            <w:tcW w:w="1880" w:type="dxa"/>
          </w:tcPr>
          <w:p w14:paraId="036A497D" w14:textId="77777777" w:rsidR="00806C21" w:rsidRDefault="00806C21" w:rsidP="00BB5B8E">
            <w:pPr>
              <w:jc w:val="right"/>
            </w:pPr>
            <w:r>
              <w:t>Equation 3</w:t>
            </w:r>
          </w:p>
        </w:tc>
      </w:tr>
    </w:tbl>
    <w:p w14:paraId="3E1AD391" w14:textId="70922CE8" w:rsidR="00806C21" w:rsidRDefault="00806C21" w:rsidP="005009D9">
      <w:pPr>
        <w:rPr>
          <w:ins w:id="29" w:author="Geography" w:date="2014-06-05T12:32:00Z"/>
        </w:rPr>
      </w:pPr>
      <w:commentRangeStart w:id="30"/>
      <w:commentRangeStart w:id="31"/>
      <w:r>
        <w:t>Th</w:t>
      </w:r>
      <w:r w:rsidR="00F23DC9">
        <w:t>e percent contribution and DR a</w:t>
      </w:r>
      <w:r>
        <w:t>re calculated for each storm and averaged to determine the average contribution of each subwatershed to total sediment loading.</w:t>
      </w:r>
      <w:commentRangeEnd w:id="30"/>
      <w:r>
        <w:rPr>
          <w:rStyle w:val="CommentReference"/>
        </w:rPr>
        <w:commentReference w:id="30"/>
      </w:r>
      <w:commentRangeEnd w:id="31"/>
      <w:r>
        <w:rPr>
          <w:rStyle w:val="CommentReference"/>
        </w:rPr>
        <w:commentReference w:id="31"/>
      </w:r>
    </w:p>
    <w:p w14:paraId="26333D04" w14:textId="71038919" w:rsidR="00806C21" w:rsidRDefault="00806C21" w:rsidP="005009D9">
      <w:pPr>
        <w:ind w:firstLine="576"/>
      </w:pPr>
      <w:r>
        <w:t xml:space="preserve">It is hypothesized that the </w:t>
      </w:r>
      <w:r w:rsidR="00F23DC9">
        <w:t>DR</w:t>
      </w:r>
      <w:r>
        <w:t xml:space="preserve"> is highest for small storms, when background SSY from the undisturbed forest is low and erodible sediment from disturbed surfaces in the lower watershed is the dominant source</w:t>
      </w:r>
      <w:r w:rsidR="00F23DC9">
        <w:t>. F</w:t>
      </w:r>
      <w:r>
        <w:t>or large storms</w:t>
      </w:r>
      <w:r w:rsidR="00F23DC9">
        <w:t>, it is hypothesized</w:t>
      </w:r>
      <w:r>
        <w:t xml:space="preserve"> mass movements and bank erosion contribute to naturally high SSY from the undisturbed upper watershed, reducing the DR for large events.</w:t>
      </w:r>
      <w:del w:id="32" w:author="Geography" w:date="2014-06-09T11:46:00Z">
        <w:r w:rsidDel="00BE66F8">
          <w:delText xml:space="preserve"> </w:delText>
        </w:r>
      </w:del>
    </w:p>
    <w:p w14:paraId="16B8860B" w14:textId="77777777" w:rsidR="00806C21" w:rsidRDefault="00806C21" w:rsidP="005009D9">
      <w:pPr>
        <w:pStyle w:val="Heading3"/>
      </w:pPr>
      <w:r>
        <w:t>Predicting SSY</w:t>
      </w:r>
      <w:r w:rsidRPr="009567D3">
        <w:rPr>
          <w:vertAlign w:val="subscript"/>
        </w:rPr>
        <w:t>EV</w:t>
      </w:r>
    </w:p>
    <w:p w14:paraId="3FFB0154" w14:textId="31A1A72D" w:rsidR="00806C21" w:rsidRDefault="00806C21" w:rsidP="005009D9">
      <w:pPr>
        <w:ind w:firstLine="576"/>
      </w:pPr>
      <w:r>
        <w:t>Sediment yield during a storm event (</w:t>
      </w:r>
      <w:proofErr w:type="spellStart"/>
      <w:r>
        <w:t>SSY</w:t>
      </w:r>
      <w:r w:rsidRPr="004D34F9">
        <w:rPr>
          <w:vertAlign w:val="subscript"/>
        </w:rPr>
        <w:t>ev</w:t>
      </w:r>
      <w:proofErr w:type="spellEnd"/>
      <w:r>
        <w:t>) may be correlated with precipitation or discharge variables (“sto</w:t>
      </w:r>
      <w:r w:rsidR="00F23DC9">
        <w:t xml:space="preserve">rm metrics”). Four </w:t>
      </w:r>
      <w:r w:rsidR="00BF5375">
        <w:t>storm metrics</w:t>
      </w:r>
      <w:r w:rsidR="00F23DC9">
        <w:t xml:space="preserve"> test</w:t>
      </w:r>
      <w:r>
        <w:t>ed in this research are total event precipitation (</w:t>
      </w:r>
      <w:proofErr w:type="spellStart"/>
      <w:r>
        <w:t>Psum</w:t>
      </w:r>
      <w:proofErr w:type="spellEnd"/>
      <w:r>
        <w:t xml:space="preserve">), EI30 rainfall erosivity (EI30) </w:t>
      </w:r>
      <w:r>
        <w:fldChar w:fldCharType="begin" w:fldLock="1"/>
      </w:r>
      <w:r w:rsidR="0028443C">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"mendeley" : { "previouslyFormattedCitation" : "(Hicks, 1990)" }, "properties" : { "noteIndex" : 0 }, "schema" : "https://github.com/citation-style-language/schema/raw/master/csl-citation.json" }</w:instrText>
      </w:r>
      <w:r>
        <w:fldChar w:fldCharType="separate"/>
      </w:r>
      <w:r w:rsidRPr="00FC7C8C">
        <w:rPr>
          <w:noProof/>
        </w:rPr>
        <w:t>(Hicks, 1990)</w:t>
      </w:r>
      <w:r>
        <w:fldChar w:fldCharType="end"/>
      </w:r>
      <w:r>
        <w:t>, total event discharge (</w:t>
      </w:r>
      <w:proofErr w:type="spellStart"/>
      <w:r>
        <w:t>Qsum</w:t>
      </w:r>
      <w:proofErr w:type="spellEnd"/>
      <w:r>
        <w:t xml:space="preserve">), and </w:t>
      </w:r>
      <w:r w:rsidR="00F23DC9">
        <w:t>peak</w:t>
      </w:r>
      <w:r>
        <w:t xml:space="preserve"> event discharge (</w:t>
      </w:r>
      <w:proofErr w:type="spellStart"/>
      <w:r>
        <w:t>Qmax</w:t>
      </w:r>
      <w:proofErr w:type="spellEnd"/>
      <w:r>
        <w:t xml:space="preserve">) </w:t>
      </w:r>
      <w:r>
        <w:fldChar w:fldCharType="begin" w:fldLock="1"/>
      </w:r>
      <w:r w:rsidR="0028443C">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fldChar w:fldCharType="separate"/>
      </w:r>
      <w:r w:rsidRPr="00FC7C8C">
        <w:rPr>
          <w:noProof/>
        </w:rPr>
        <w:t>(Duvert et al., 2012)</w:t>
      </w:r>
      <w:r>
        <w:fldChar w:fldCharType="end"/>
      </w:r>
      <w:r>
        <w:t>.</w:t>
      </w:r>
      <w:r w:rsidRPr="00345A20">
        <w:t xml:space="preserve"> </w:t>
      </w:r>
      <w:r w:rsidR="00BF5375">
        <w:t>Storm metrics</w:t>
      </w:r>
      <w:r>
        <w:t xml:space="preserve"> may be linearly or nonlinearly correlated with SSY</w:t>
      </w:r>
      <w:r w:rsidRPr="00E82341">
        <w:rPr>
          <w:vertAlign w:val="subscript"/>
        </w:rPr>
        <w:t>EV</w:t>
      </w:r>
      <w:r>
        <w:t>, so both Pearson’s and Spearman’s correlation coefficients between SSY</w:t>
      </w:r>
      <w:r w:rsidRPr="0059561D">
        <w:rPr>
          <w:vertAlign w:val="subscript"/>
        </w:rPr>
        <w:t>EV</w:t>
      </w:r>
      <w:r>
        <w:t xml:space="preserve"> and each of the </w:t>
      </w:r>
      <w:r w:rsidR="00BF5375">
        <w:t>storm metrics</w:t>
      </w:r>
      <w:r>
        <w:t xml:space="preserve"> will be calculated from non-transformed data to sel</w:t>
      </w:r>
      <w:r w:rsidR="00F23DC9">
        <w:t xml:space="preserve">ect the best predictor of </w:t>
      </w:r>
      <w:r>
        <w:t>SSY</w:t>
      </w:r>
      <w:r w:rsidR="00F23DC9">
        <w:rPr>
          <w:vertAlign w:val="subscript"/>
        </w:rPr>
        <w:t>EV</w:t>
      </w:r>
      <w:r>
        <w:t xml:space="preserve"> from each subwatershed and from the total watershed.</w:t>
      </w:r>
      <w:r w:rsidRPr="00FE5ECA">
        <w:t xml:space="preserve"> </w:t>
      </w:r>
    </w:p>
    <w:p w14:paraId="1B6EC93C" w14:textId="32FFFA78" w:rsidR="00806C21" w:rsidRDefault="00F23DC9" w:rsidP="005009D9">
      <w:pPr>
        <w:ind w:firstLine="576"/>
      </w:pPr>
      <w:r>
        <w:t xml:space="preserve">The relationship between </w:t>
      </w:r>
      <w:r w:rsidR="00806C21">
        <w:t>SSY</w:t>
      </w:r>
      <w:r w:rsidR="00806C21" w:rsidRPr="00867D36">
        <w:rPr>
          <w:vertAlign w:val="subscript"/>
        </w:rPr>
        <w:t>EV</w:t>
      </w:r>
      <w:r w:rsidR="00806C21">
        <w:t xml:space="preserve"> and storm metrics is often best fit by a watershed-specific power law function of the form:</w:t>
      </w:r>
    </w:p>
    <w:tbl>
      <w:tblPr>
        <w:tblStyle w:val="TableGrid"/>
        <w:tblW w:w="0" w:type="auto"/>
        <w:tblLook w:val="04A0" w:firstRow="1" w:lastRow="0" w:firstColumn="1" w:lastColumn="0" w:noHBand="0" w:noVBand="1"/>
      </w:tblPr>
      <w:tblGrid>
        <w:gridCol w:w="3116"/>
        <w:gridCol w:w="3117"/>
        <w:gridCol w:w="3117"/>
      </w:tblGrid>
      <w:tr w:rsidR="00806C21" w14:paraId="42A36644" w14:textId="77777777" w:rsidTr="00360C4F">
        <w:tc>
          <w:tcPr>
            <w:tcW w:w="3116" w:type="dxa"/>
            <w:tcBorders>
              <w:top w:val="nil"/>
              <w:left w:val="nil"/>
              <w:bottom w:val="nil"/>
              <w:right w:val="nil"/>
            </w:tcBorders>
          </w:tcPr>
          <w:p w14:paraId="7A343855" w14:textId="77777777" w:rsidR="00806C21" w:rsidRDefault="00806C21" w:rsidP="005009D9"/>
        </w:tc>
        <w:tc>
          <w:tcPr>
            <w:tcW w:w="3117" w:type="dxa"/>
            <w:tcBorders>
              <w:top w:val="nil"/>
              <w:left w:val="nil"/>
              <w:bottom w:val="nil"/>
              <w:right w:val="nil"/>
            </w:tcBorders>
          </w:tcPr>
          <w:p w14:paraId="40621B3A" w14:textId="54C6318E" w:rsidR="00806C21" w:rsidRDefault="00F23DC9" w:rsidP="00F23DC9">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α</m:t>
                </m:r>
                <m:sSup>
                  <m:sSupPr>
                    <m:ctrlPr>
                      <w:rPr>
                        <w:rFonts w:ascii="Cambria Math" w:hAnsi="Cambria Math"/>
                        <w:i/>
                      </w:rPr>
                    </m:ctrlPr>
                  </m:sSupPr>
                  <m:e>
                    <m:r>
                      <w:rPr>
                        <w:rFonts w:ascii="Cambria Math" w:hAnsi="Cambria Math"/>
                      </w:rPr>
                      <m:t>X</m:t>
                    </m:r>
                  </m:e>
                  <m:sup>
                    <m:r>
                      <w:rPr>
                        <w:rFonts w:ascii="Cambria Math" w:hAnsi="Cambria Math"/>
                      </w:rPr>
                      <m:t>β</m:t>
                    </m:r>
                  </m:sup>
                </m:sSup>
              </m:oMath>
            </m:oMathPara>
          </w:p>
        </w:tc>
        <w:tc>
          <w:tcPr>
            <w:tcW w:w="3117" w:type="dxa"/>
            <w:tcBorders>
              <w:top w:val="nil"/>
              <w:left w:val="nil"/>
              <w:bottom w:val="nil"/>
              <w:right w:val="nil"/>
            </w:tcBorders>
          </w:tcPr>
          <w:p w14:paraId="0EBB4DC6" w14:textId="77777777" w:rsidR="00806C21" w:rsidRDefault="00806C21" w:rsidP="00BB5B8E">
            <w:pPr>
              <w:jc w:val="right"/>
            </w:pPr>
            <w:r>
              <w:t>Equation 4</w:t>
            </w:r>
          </w:p>
        </w:tc>
      </w:tr>
      <w:tr w:rsidR="00806C21" w14:paraId="6ED4444D" w14:textId="77777777" w:rsidTr="00360C4F">
        <w:tc>
          <w:tcPr>
            <w:tcW w:w="9350" w:type="dxa"/>
            <w:gridSpan w:val="3"/>
            <w:tcBorders>
              <w:top w:val="nil"/>
              <w:left w:val="nil"/>
              <w:bottom w:val="nil"/>
              <w:right w:val="nil"/>
            </w:tcBorders>
          </w:tcPr>
          <w:p w14:paraId="5A2C8203" w14:textId="3F59B34C" w:rsidR="00BF5375" w:rsidRDefault="00806C21" w:rsidP="00BF5375">
            <w:r>
              <w:t xml:space="preserve">where X is a </w:t>
            </w:r>
            <w:r w:rsidR="00BF5375">
              <w:t>storm metric</w:t>
            </w:r>
            <w:r>
              <w:t xml:space="preserve">, and the regression coefficients α and β are obtained by ordinary least squares regression on the logarithms of </w:t>
            </w:r>
            <w:proofErr w:type="spellStart"/>
            <w:r>
              <w:rPr>
                <w:i/>
              </w:rPr>
              <w:t>SSY</w:t>
            </w:r>
            <w:r>
              <w:rPr>
                <w:i/>
                <w:vertAlign w:val="subscript"/>
              </w:rPr>
              <w:t>ev</w:t>
            </w:r>
            <w:proofErr w:type="spellEnd"/>
            <w:r>
              <w:rPr>
                <w:i/>
                <w:vertAlign w:val="subscript"/>
              </w:rPr>
              <w:t xml:space="preserve">  </w:t>
            </w:r>
            <w:r>
              <w:t xml:space="preserve">and </w:t>
            </w:r>
            <w:r w:rsidR="00BF5375">
              <w:rPr>
                <w:i/>
              </w:rPr>
              <w:t xml:space="preserve">X </w:t>
            </w:r>
            <w:r>
              <w:fldChar w:fldCharType="begin" w:fldLock="1"/>
            </w:r>
            <w:r w:rsidR="0028443C">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"ITEM-3", "issue" : "3", "issued" : { "date-parts" : [ [ "2011", "9" ] ] }, "page" : "333-356", "title" : "Sediment yield response to large storm events and forest harvesting, Motueka River, New Zealand", "type" : "article-journal", "volume" : "45" }, "uris" : [ "http://www.mendeley.com/documents/?uuid=6bc2684b-87fb-454c-afee-27dc666c3670" ] } ], "mendeley" : { "previouslyFormattedCitation" : "(Basher et al., 2011; Duvert et al., 2012; Hicks, 1990)" }, "properties" : { "noteIndex" : 0 }, "schema" : "https://github.com/citation-style-language/schema/raw/master/csl-citation.json" }</w:instrText>
            </w:r>
            <w:r>
              <w:fldChar w:fldCharType="separate"/>
            </w:r>
            <w:r w:rsidRPr="00FC7C8C">
              <w:rPr>
                <w:noProof/>
              </w:rPr>
              <w:t>(Basher et al., 2011; Duvert et al., 2012; Hicks, 1990)</w:t>
            </w:r>
            <w:r>
              <w:fldChar w:fldCharType="end"/>
            </w:r>
            <w:r>
              <w:t>.</w:t>
            </w:r>
            <w:r w:rsidR="00BF5375">
              <w:t xml:space="preserve"> Linear functions are fit to untransformed (Linear) and log-transformed dependent and </w:t>
            </w:r>
            <w:r w:rsidR="00BF5375">
              <w:lastRenderedPageBreak/>
              <w:t>independent variables (Power Law), and coefficients of determination (r</w:t>
            </w:r>
            <w:r w:rsidR="00BF5375" w:rsidRPr="00240E48">
              <w:rPr>
                <w:vertAlign w:val="superscript"/>
              </w:rPr>
              <w:t>2</w:t>
            </w:r>
            <w:r w:rsidR="00BF5375">
              <w:t xml:space="preserve">) are calculated to determine best fit. </w:t>
            </w:r>
          </w:p>
          <w:p w14:paraId="11972788" w14:textId="51BF1FD8" w:rsidR="00806C21" w:rsidRDefault="00806C21" w:rsidP="00BF5375"/>
        </w:tc>
      </w:tr>
    </w:tbl>
    <w:p w14:paraId="0B7CF6F2" w14:textId="19EDD1FE" w:rsidR="00806C21" w:rsidRDefault="00806C21" w:rsidP="005009D9">
      <w:pPr>
        <w:ind w:firstLine="576"/>
      </w:pPr>
      <w:r>
        <w:lastRenderedPageBreak/>
        <w:t>Equ</w:t>
      </w:r>
      <w:r w:rsidR="00BF5375">
        <w:t>ation 4 may also be normalized for</w:t>
      </w:r>
      <w:r>
        <w:t xml:space="preserve"> watershed area, which facilitates comparison among watersheds of different sizes, including other watersheds studied in existing literature (</w:t>
      </w:r>
      <w:proofErr w:type="spellStart"/>
      <w:r>
        <w:t>Duvert</w:t>
      </w:r>
      <w:proofErr w:type="spellEnd"/>
      <w:r>
        <w:t xml:space="preserve"> et al, 2012).</w:t>
      </w:r>
    </w:p>
    <w:p w14:paraId="541A66D9" w14:textId="77777777" w:rsidR="00806C21" w:rsidRDefault="00806C21" w:rsidP="005009D9">
      <w:pPr>
        <w:pStyle w:val="Heading3"/>
      </w:pPr>
      <w:commentRangeStart w:id="33"/>
      <w:r w:rsidRPr="00646FB0">
        <w:t>Field Data Collection</w:t>
      </w:r>
      <w:commentRangeEnd w:id="33"/>
      <w:r>
        <w:rPr>
          <w:rStyle w:val="CommentReference"/>
          <w:rFonts w:asciiTheme="minorHAnsi" w:eastAsiaTheme="minorHAnsi" w:hAnsiTheme="minorHAnsi" w:cstheme="minorBidi"/>
          <w:color w:val="auto"/>
        </w:rPr>
        <w:commentReference w:id="33"/>
      </w:r>
    </w:p>
    <w:p w14:paraId="13E870DF" w14:textId="288D3728" w:rsidR="00806C21" w:rsidRDefault="00806C21" w:rsidP="005009D9">
      <w:pPr>
        <w:ind w:firstLine="720"/>
      </w:pPr>
      <w:r>
        <w:t>A combination of continuous</w:t>
      </w:r>
      <w:r w:rsidR="00BF5375">
        <w:t>ly</w:t>
      </w:r>
      <w:r>
        <w:t xml:space="preserve"> measure</w:t>
      </w:r>
      <w:r w:rsidR="00BF5375">
        <w:t>d</w:t>
      </w:r>
      <w:r>
        <w:t xml:space="preserve"> precipitation, turbidity and water stage, and </w:t>
      </w:r>
      <w:r w:rsidR="00BF5375">
        <w:t xml:space="preserve">discrete </w:t>
      </w:r>
      <w:r>
        <w:t>grab samples collected dur</w:t>
      </w:r>
      <w:r w:rsidR="00BF5375">
        <w:t xml:space="preserve">ing baseflow and storm events </w:t>
      </w:r>
      <w:r>
        <w:t>at five sampling locations (FOREST, QUARRY, VILLAGE, N1, and N2</w:t>
      </w:r>
      <w:r w:rsidR="00BF5375">
        <w:t xml:space="preserve">; </w:t>
      </w:r>
      <w:r w:rsidR="00BF5375">
        <w:fldChar w:fldCharType="begin"/>
      </w:r>
      <w:r w:rsidR="00BF5375">
        <w:instrText xml:space="preserve"> REF _Ref383161294 \h </w:instrText>
      </w:r>
      <w:r w:rsidR="00BF5375">
        <w:fldChar w:fldCharType="separate"/>
      </w:r>
      <w:r w:rsidR="00E959A2" w:rsidRPr="00703BBA">
        <w:t xml:space="preserve">Figure </w:t>
      </w:r>
      <w:r w:rsidR="00E959A2">
        <w:rPr>
          <w:noProof/>
        </w:rPr>
        <w:t>1</w:t>
      </w:r>
      <w:r w:rsidR="00BF5375">
        <w:fldChar w:fldCharType="end"/>
      </w:r>
      <w:r>
        <w:t>)</w:t>
      </w:r>
      <w:r w:rsidR="00BF5375">
        <w:t xml:space="preserve"> are used to calculate SSY</w:t>
      </w:r>
      <w:r w:rsidR="00BF5375">
        <w:rPr>
          <w:vertAlign w:val="subscript"/>
        </w:rPr>
        <w:t>EV</w:t>
      </w:r>
      <w:r w:rsidR="00BF5375">
        <w:t xml:space="preserve"> and storm metrics</w:t>
      </w:r>
      <w:r>
        <w:t xml:space="preserve">.  </w:t>
      </w:r>
      <w:r w:rsidRPr="00703BBA">
        <w:t xml:space="preserve">Data were collected over three main field campaigns and several periods of unattended monitoring from January, 2012, to </w:t>
      </w:r>
      <w:commentRangeStart w:id="34"/>
      <w:commentRangeStart w:id="35"/>
      <w:r w:rsidRPr="00703BBA">
        <w:t>March</w:t>
      </w:r>
      <w:commentRangeEnd w:id="34"/>
      <w:r>
        <w:rPr>
          <w:rStyle w:val="CommentReference"/>
        </w:rPr>
        <w:commentReference w:id="34"/>
      </w:r>
      <w:commentRangeEnd w:id="35"/>
      <w:r>
        <w:rPr>
          <w:rStyle w:val="CommentReference"/>
        </w:rPr>
        <w:commentReference w:id="35"/>
      </w:r>
      <w:r w:rsidRPr="00703BBA">
        <w:t>, 2014</w:t>
      </w:r>
      <w:r>
        <w:t xml:space="preserve">. </w:t>
      </w:r>
      <w:r w:rsidR="00BF5375">
        <w:t>F</w:t>
      </w:r>
      <w:r w:rsidRPr="00703BBA">
        <w:t>ield campaigns</w:t>
      </w:r>
      <w:r w:rsidR="00BF5375">
        <w:t xml:space="preserve"> coinciding</w:t>
      </w:r>
      <w:r w:rsidR="00BF5375" w:rsidRPr="00703BBA">
        <w:t xml:space="preserve"> with the wet season and high storm probability</w:t>
      </w:r>
      <w:r w:rsidR="00BF5375">
        <w:t xml:space="preserve"> were conducted</w:t>
      </w:r>
      <w:r w:rsidRPr="00703BBA">
        <w:t xml:space="preserve"> January-March 2012, February-July</w:t>
      </w:r>
      <w:r>
        <w:t xml:space="preserve"> 2013, and January-March 2014.</w:t>
      </w:r>
      <w:r w:rsidR="00BF5375">
        <w:t xml:space="preserve"> In situ instrument data is currently being downloaded monthly, and another field campaign is planned for October 2014 to January 2015</w:t>
      </w:r>
      <w:r w:rsidR="00BF5375" w:rsidRPr="00703BBA">
        <w:t xml:space="preserve">. </w:t>
      </w:r>
      <w:r>
        <w:t xml:space="preserve"> More detailed description of data collection and methods can be found in the Appendix and the companion document “Quality Assurance Project Plan: Physical Monitoring of Surface Waters in American Samoa.” In brief, rain gauges were installed at three locations in Faga’alu and at two locations in Nu’uuli; pressure transducers were installed at upstream and downstream locations in Faga’alu (FOREST, VILLAGE) and Nu’uuli (N1 and N2), and rating curves relating stage to discharge were calculated from a combination of field data collection and hydraulic models.  </w:t>
      </w:r>
      <w:commentRangeStart w:id="36"/>
      <w:r>
        <w:t xml:space="preserve">Grab samples for SSC were collected for a total of xx storms in Faga’alu and xx storms in Nu’uuli, with a goal of sampling xx more storms at in each watershed during </w:t>
      </w:r>
      <w:proofErr w:type="gramStart"/>
      <w:r>
        <w:t>Fall</w:t>
      </w:r>
      <w:proofErr w:type="gramEnd"/>
      <w:r>
        <w:t xml:space="preserve"> 2014.</w:t>
      </w:r>
      <w:commentRangeEnd w:id="36"/>
      <w:r>
        <w:rPr>
          <w:rStyle w:val="CommentReference"/>
        </w:rPr>
        <w:commentReference w:id="36"/>
      </w:r>
    </w:p>
    <w:p w14:paraId="6FE3BB71" w14:textId="022EBADA" w:rsidR="006D5BBE" w:rsidRDefault="00806C21" w:rsidP="006D5BBE">
      <w:pPr>
        <w:ind w:firstLine="576"/>
      </w:pPr>
      <w:r>
        <w:t xml:space="preserve">Turbidimeters (Greenspan TS3000, YSI 600OMS, and </w:t>
      </w:r>
      <w:proofErr w:type="spellStart"/>
      <w:r>
        <w:t>CampbellSci</w:t>
      </w:r>
      <w:proofErr w:type="spellEnd"/>
      <w:r>
        <w:t xml:space="preserve"> OBS500) were installed at fou</w:t>
      </w:r>
      <w:r w:rsidR="00BF5375">
        <w:t>r locations (FOREST, VILLAGE, N2 and N1) to</w:t>
      </w:r>
      <w:r w:rsidR="006D5BBE">
        <w:t xml:space="preserve"> monitor turbidity (T) at 15 min intervals</w:t>
      </w:r>
      <w:r w:rsidR="00BF5375">
        <w:t>.</w:t>
      </w:r>
      <w:r>
        <w:t xml:space="preserve">  Continuous SSC is calculated from </w:t>
      </w:r>
      <w:r w:rsidR="006D5BBE">
        <w:t>T</w:t>
      </w:r>
      <w:r>
        <w:t xml:space="preserve"> and a T-SSC relationship calibrated with SSC grab samples over a range of </w:t>
      </w:r>
      <w:r w:rsidR="006D5BBE">
        <w:t>T</w:t>
      </w:r>
      <w:r>
        <w:t xml:space="preserve"> values </w:t>
      </w:r>
      <w:r>
        <w:fldChar w:fldCharType="begin" w:fldLock="1"/>
      </w:r>
      <w:r w:rsidR="0028443C">
        <w:instrText>ADDIN CSL_CITATION { "citationItems" : [ { "id" : "ITEM-1", "itemData" : { "ISBN" : "1099-1085", "author" : [ { "dropping-particle" : "", "family" : "Gippel", "given" : "C J", "non-dropping-particle" : "", "parse-names" : false, "suffix" : "" } ], "container-title" : "Hydrological processes", "id" : "ITEM-1", "issue" : "1", "issued" : { "date-parts" : [ [ "1995" ] ] }, "page" : "83-97", "title" : "Potential of turbidity monitoring for measuring the transport of suspended solids in streams", "type" : "article-journal", "volume" : "9" }, "uris" : [ "http://www.mendeley.com/documents/?uuid=f9c31943-92aa-4be9-873c-7d6476e46f58" ] }, { "id" : "ITEM-2", "itemData" : { "ISBN" : "0043-1397", "author" : [ { "dropping-particle" : "", "family" : "Lewis", "given" : "Jack", "non-dropping-particle" : "", "parse-names" : false, "suffix" : "" } ], "container-title" : "Water Resources Research", "id" : "ITEM-2", "issue" : "7", "issued" : { "date-parts" : [ [ "1996" ] ] }, "page" : "2299-2310", "title" : "Turbidity-controlled suspended sediment sampling for runoff-event load estimation", "type" : "article-journal", "volume" : "32" }, "uris" : [ "http://www.mendeley.com/documents/?uuid=cfaa0844-8a1d-4086-a551-098e153e3233" ] } ], "mendeley" : { "previouslyFormattedCitation" : "(Gippel, 1995; Lewis, 1996)" }, "properties" : { "noteIndex" : 0 }, "schema" : "https://github.com/citation-style-language/schema/raw/master/csl-citation.json" }</w:instrText>
      </w:r>
      <w:r>
        <w:fldChar w:fldCharType="separate"/>
      </w:r>
      <w:r w:rsidRPr="0047464C">
        <w:rPr>
          <w:noProof/>
        </w:rPr>
        <w:t>(Gippel, 1995; Lewis, 1996)</w:t>
      </w:r>
      <w:r>
        <w:fldChar w:fldCharType="end"/>
      </w:r>
      <w:r>
        <w:t xml:space="preserve">. </w:t>
      </w:r>
      <w:r w:rsidR="006D5BBE">
        <w:t xml:space="preserve">If </w:t>
      </w:r>
      <w:r w:rsidR="001D7D3B">
        <w:t>T</w:t>
      </w:r>
      <w:r w:rsidR="006D5BBE">
        <w:t xml:space="preserve"> data are unavailable due to instrument error but sufficient stream water </w:t>
      </w:r>
      <w:r w:rsidR="001D7D3B">
        <w:t xml:space="preserve">grab </w:t>
      </w:r>
      <w:r w:rsidR="006D5BBE">
        <w:t>samples are collected during a given storm (n&gt;3), SSY</w:t>
      </w:r>
      <w:r w:rsidR="006D5BBE">
        <w:rPr>
          <w:vertAlign w:val="subscript"/>
        </w:rPr>
        <w:t>EV</w:t>
      </w:r>
      <w:r w:rsidR="006D5BBE">
        <w:t xml:space="preserve"> is calculated using event mean concentration (EMC) </w:t>
      </w:r>
      <w:r w:rsidR="006D5BBE">
        <w:fldChar w:fldCharType="begin" w:fldLock="1"/>
      </w:r>
      <w:r w:rsidR="0028443C">
        <w:instrText>ADDIN CSL_CITATION { "citationItems" : [ { "id" : "ITEM-1", "itemData" : { "DOI" : "10.1016/j.marpolbul.2011.08.009", "ISSN" : "1879-3363", "PMID" : "21889170", "abstract" : "Land use (and land management) change is seen as the primary factor responsible for changes in sediment and nutrient delivery to water bodies. Understanding how sediment and nutrient (or constituent) concentrations vary with land use is critical to understanding the current and future impact of land use change on aquatic ecosystems. Access to appropriate land-use based water quality data is also important for calculating reliable load estimates using water quality models. This study collated published and unpublished runoff, constituent concentration and load data for Australian catchments. Water quality data for total suspended sediments (TSS), total nitrogen (TN) and total phosphorus (TP) were collated from runoff events with a focus on catchment areas that have a single or majority of the contributing area under one land use. Where possible, information on the dissolved forms of nutrients were also collated. For each data point, information was included on the site location, land use type and condition, contributing catchment area, runoff, laboratory analyses, the number of samples collected over the hydrograph and the mean constituent concentration calculation method. A total of \u223c750 entries were recorded from 514 different geographical sites covering 13 different land uses. We found that the nutrient concentrations collected using \"grab\" sampling (without a well defined hydrograph) were lower than for sites with gauged auto-samplers although this data set was small and no statistical analysis could be undertaken. There was no statistically significant difference (p&lt;0.05) between data collected at plot and catchment scales for the same land use. This is most likely due to differences in land condition over-shadowing the effects of spatial scale. There was, however, a significant difference in the concentration value for constituent samples collected from sites where &gt;90% of the catchment was represented by a single land use, compared to sites with &lt;90% of the upstream area represented by a single land use. This highlights the need for more single land use water quality data, preferably over a range of spatial scales. Overall, the land uses with the highest median TSS concentrations were mining (\u223c50,000mg/l), horticulture (\u223c3000mg/l), dryland cropping (\u223c2000mg/l), cotton (\u223c600mg/l) and grazing on native pastures (\u223c300mg/l). The highest median TN concentrations are from horticulture (\u223c32,000\u03bcg/l), cotton (\u223c6500\u03bcg/l), bananas (\u223c2700\u03bcg/l), grazing on mo\u2026", "author" : [ { "dropping-particle" : "", "family" : "Bartley", "given" : "Rebecca", "non-dropping-particle" : "", "parse-names" : false, "suffix" : "" }, { "dropping-particle" : "", "family" : "Speirs", "given" : "William J", "non-dropping-particle" : "", "parse-names" : false, "suffix" : "" }, { "dropping-particle" : "", "family" : "Ellis", "given" : "Tim W", "non-dropping-particle" : "", "parse-names" : false, "suffix" : "" }, { "dropping-particle" : "", "family" : "Waters", "given" : "David K", "non-dropping-particle" : "", "parse-names" : false, "suffix" : "" } ], "container-title" : "Marine pollution bulletin", "id" : "ITEM-1", "issue" : "4-9", "issued" : { "date-parts" : [ [ "2012", "1" ] ] }, "page" : "101-16", "publisher" : "Elsevier Ltd", "title" : "A review of sediment and nutrient concentration data from Australia for use in catchment water quality models.", "type" : "article-journal", "volume" : "65" }, "uris" : [ "http://www.mendeley.com/documents/?uuid=7495dbae-2812-4324-99fd-128601c0969a" ] } ], "mendeley" : { "previouslyFormattedCitation" : "(Bartley et al., 2012)" }, "properties" : { "noteIndex" : 0 }, "schema" : "https://github.com/citation-style-language/schema/raw/master/csl-citation.json" }</w:instrText>
      </w:r>
      <w:r w:rsidR="006D5BBE">
        <w:fldChar w:fldCharType="separate"/>
      </w:r>
      <w:r w:rsidR="006D5BBE" w:rsidRPr="004E45D0">
        <w:rPr>
          <w:noProof/>
        </w:rPr>
        <w:t>(Bartley et al., 2012)</w:t>
      </w:r>
      <w:r w:rsidR="006D5BBE">
        <w:fldChar w:fldCharType="end"/>
      </w:r>
      <w:r w:rsidR="006D5BBE">
        <w:t xml:space="preserve"> and measured Q </w:t>
      </w:r>
      <w:r w:rsidR="006D5BBE">
        <w:fldChar w:fldCharType="begin" w:fldLock="1"/>
      </w:r>
      <w:r w:rsidR="0028443C">
        <w:instrText>ADDIN CSL_CITATION { "citationItems" : [ { "id" : "ITEM-1", "itemData" : { "author" : [ { "dropping-particle" : "", "family" : "Harmel", "given" : "R D", "non-dropping-particle" : "", "parse-names" : false, "suffix" : "" }, { "dropping-particle" : "", "family" : "King", "given" : "K W", "non-dropping-particle" : "", "parse-names" : false, "suffix" : "" }, { "dropping-particle" : "", "family" : "Haggard", "given" : "B E", "non-dropping-particle" : "", "parse-names" : false, "suffix" : "" }, { "dropping-particle" : "", "family" : "Wren", "given" : "D G", "non-dropping-particle" : "", "parse-names" : false, "suffix" : "" }, { "dropping-particle" : "", "family" : "Sheridan", "given" : "J M", "non-dropping-particle" : "", "parse-names" : false, "suffix" : "" } ], "container-title" : "Transactions of the ASABE", "id" : "ITEM-1", "issue" : "4", "issued" : { "date-parts" : [ [ "2006" ] ] }, "page" : "937-948", "title" : "Practical Guidance for Discharge and Water Quality Data Collections on Small Watersheds", "type" : "article-journal", "volume" : "49" }, "uris" : [ "http://www.mendeley.com/documents/?uuid=969d0c09-418c-4972-919b-893fcadc62a6" ] }, { "id" : "ITEM-2",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"ITEM-2", "issued" : { "date-parts" : [ [ "2001" ] ] }, "page" : "1-76", "title" : "Impacts of Logging on Storm Peak Flows , Flow Volumes and Suspended Sediment Loads in Caspar Creek, CA", "type" : "chapter" }, "uris" : [ "http://www.mendeley.com/documents/?uuid=cdb53f55-1575-457c-91aa-751a13a32016" ] }, { "id" : "ITEM-3", "itemData" : { "DOI" : "10.1016/j.marpolbul.2011.08.009", "ISSN" : "1879-3363", "PMID" : "21889170", "abstract" : "Land use (and land management) change is seen as the primary factor responsible for changes in sediment and nutrient delivery to water bodies. Understanding how sediment and nutrient (or constituent) concentrations vary with land use is critical to understanding the current and future impact of land use change on aquatic ecosystems. Access to appropriate land-use based water quality data is also important for calculating reliable load estimates using water quality models. This study collated published and unpublished runoff, constituent concentration and load data for Australian catchments. Water quality data for total suspended sediments (TSS), total nitrogen (TN) and total phosphorus (TP) were collated from runoff events with a focus on catchment areas that have a single or majority of the contributing area under one land use. Where possible, information on the dissolved forms of nutrients were also collated. For each data point, information was included on the site location, land use type and condition, contributing catchment area, runoff, laboratory analyses, the number of samples collected over the hydrograph and the mean constituent concentration calculation method. A total of \u223c750 entries were recorded from 514 different geographical sites covering 13 different land uses. We found that the nutrient concentrations collected using \"grab\" sampling (without a well defined hydrograph) were lower than for sites with gauged auto-samplers although this data set was small and no statistical analysis could be undertaken. There was no statistically significant difference (p&lt;0.05) between data collected at plot and catchment scales for the same land use. This is most likely due to differences in land condition over-shadowing the effects of spatial scale. There was, however, a significant difference in the concentration value for constituent samples collected from sites where &gt;90% of the catchment was represented by a single land use, compared to sites with &lt;90% of the upstream area represented by a single land use. This highlights the need for more single land use water quality data, preferably over a range of spatial scales. Overall, the land uses with the highest median TSS concentrations were mining (\u223c50,000mg/l), horticulture (\u223c3000mg/l), dryland cropping (\u223c2000mg/l), cotton (\u223c600mg/l) and grazing on native pastures (\u223c300mg/l). The highest median TN concentrations are from horticulture (\u223c32,000\u03bcg/l), cotton (\u223c6500\u03bcg/l), bananas (\u223c2700\u03bcg/l), grazing on mo\u2026", "author" : [ { "dropping-particle" : "", "family" : "Bartley", "given" : "Rebecca", "non-dropping-particle" : "", "parse-names" : false, "suffix" : "" }, { "dropping-particle" : "", "family" : "Speirs", "given" : "William J", "non-dropping-particle" : "", "parse-names" : false, "suffix" : "" }, { "dropping-particle" : "", "family" : "Ellis", "given" : "Tim W", "non-dropping-particle" : "", "parse-names" : false, "suffix" : "" }, { "dropping-particle" : "", "family" : "Waters", "given" : "David K", "non-dropping-particle" : "", "parse-names" : false, "suffix" : "" } ], "container-title" : "Marine pollution bulletin", "id" : "ITEM-3", "issue" : "4-9", "issued" : { "date-parts" : [ [ "2012", "1" ] ] }, "page" : "101-16", "publisher" : "Elsevier Ltd", "title" : "A review of sediment and nutrient concentration data from Australia for use in catchment water quality models.", "type" : "article-journal", "volume" : "65" }, "uris" : [ "http://www.mendeley.com/documents/?uuid=7495dbae-2812-4324-99fd-128601c0969a" ] } ], "mendeley" : { "previouslyFormattedCitation" : "(Bartley et al., 2012; Harmel et al., 2006b; Lewis et al., 2001)" }, "properties" : { "noteIndex" : 0 }, "schema" : "https://github.com/citation-style-language/schema/raw/master/csl-citation.json" }</w:instrText>
      </w:r>
      <w:r w:rsidR="006D5BBE">
        <w:fldChar w:fldCharType="separate"/>
      </w:r>
      <w:r w:rsidR="006D5BBE" w:rsidRPr="006D5BBE">
        <w:rPr>
          <w:noProof/>
        </w:rPr>
        <w:t>(Bartley et al., 2012; Harmel et al., 2006b; Lewis et al., 2001)</w:t>
      </w:r>
      <w:r w:rsidR="006D5BBE">
        <w:fldChar w:fldCharType="end"/>
      </w:r>
      <w:r w:rsidR="006D5BBE">
        <w:t>.</w:t>
      </w:r>
    </w:p>
    <w:p w14:paraId="573ECCEA" w14:textId="466CDABB" w:rsidR="00806C21" w:rsidRDefault="006D5BBE" w:rsidP="006D5BBE">
      <w:pPr>
        <w:ind w:firstLine="576"/>
      </w:pPr>
      <w:r>
        <w:t>Due to logistical and financial constraints, continuous monitoring of SSY using turbidimeters could only be done upstream (FOREST, N2) and downstream of the villages (VILLAGE, N1). To sample SSY from the quarry, a key sediment source in Faga’alu, an ISCO 3700 Autosampler was to collect stream water samples at 30 min intervals during storm events</w:t>
      </w:r>
      <w:r w:rsidR="001D7D3B" w:rsidRPr="001D7D3B">
        <w:t xml:space="preserve"> </w:t>
      </w:r>
      <w:r w:rsidR="001D7D3B">
        <w:t>installed at QUARRY (</w:t>
      </w:r>
      <w:r w:rsidR="001D7D3B">
        <w:fldChar w:fldCharType="begin"/>
      </w:r>
      <w:r w:rsidR="001D7D3B">
        <w:instrText xml:space="preserve"> REF _Ref383161432 \h  \* MERGEFORMAT </w:instrText>
      </w:r>
      <w:r w:rsidR="001D7D3B">
        <w:fldChar w:fldCharType="separate"/>
      </w:r>
      <w:r w:rsidR="00E959A2" w:rsidRPr="00703BBA">
        <w:t xml:space="preserve">Figure </w:t>
      </w:r>
      <w:r w:rsidR="00E959A2">
        <w:rPr>
          <w:noProof/>
        </w:rPr>
        <w:t>2</w:t>
      </w:r>
      <w:r w:rsidR="001D7D3B">
        <w:fldChar w:fldCharType="end"/>
      </w:r>
      <w:r w:rsidR="001D7D3B">
        <w:t>)</w:t>
      </w:r>
      <w:r>
        <w:t>. SSY</w:t>
      </w:r>
      <w:r w:rsidRPr="00160919">
        <w:rPr>
          <w:vertAlign w:val="subscript"/>
        </w:rPr>
        <w:t>EV</w:t>
      </w:r>
      <w:r>
        <w:t xml:space="preserve"> at QUARRY </w:t>
      </w:r>
      <w:r w:rsidR="001D7D3B">
        <w:t>i</w:t>
      </w:r>
      <w:r>
        <w:t>s calculated from EMC and the specific water discharge</w:t>
      </w:r>
      <w:r w:rsidR="001D7D3B">
        <w:t xml:space="preserve"> (Q*)</w:t>
      </w:r>
      <w:r>
        <w:t xml:space="preserve"> from forested areas measured at FOREST, and bare soil using the SCS Curve Number approach </w:t>
      </w:r>
      <w:r>
        <w:fldChar w:fldCharType="begin" w:fldLock="1"/>
      </w:r>
      <w:r w:rsidR="0028443C">
        <w:instrText>ADDIN CSL_CITATION { "citationItems" : [ { "id" : "ITEM-1", "itemData" : { "author" : [ { "dropping-particle" : "", "family" : "Garen", "given" : "David C", "non-dropping-particle" : "", "parse-names" : false, "suffix" : "" }, { "dropping-particle" : "", "family" : "Moore", "given" : "Daniel S", "non-dropping-particle" : "", "parse-names" : false, "suffix" : "" } ], "container-title" : "Journal of the American Water Resources Association", "id" : "ITEM-1", "issue" : "2", "issued" : { "date-parts" : [ [ "2005" ] ] }, "page" : "377-388", "title" : "Curve Number Hydrology in Water Quality Modeling: Uses, Abuses and Future Directions", "type" : "article-journal", "volume" : "41" }, "uris" : [ "http://www.mendeley.com/documents/?uuid=868e0ab0-7da7-4163-8392-52f7c3838005" ] } ], "mendeley" : { "previouslyFormattedCitation" : "(Garen and Moore, 2005)" }, "properties" : { "noteIndex" : 0 }, "schema" : "https://github.com/citation-style-language/schema/raw/master/csl-citation.json" }</w:instrText>
      </w:r>
      <w:r>
        <w:fldChar w:fldCharType="separate"/>
      </w:r>
      <w:r w:rsidRPr="00532115">
        <w:rPr>
          <w:noProof/>
        </w:rPr>
        <w:t>(Garen and Moore, 2005)</w:t>
      </w:r>
      <w:r>
        <w:fldChar w:fldCharType="end"/>
      </w:r>
      <w:r>
        <w:t xml:space="preserve">. </w:t>
      </w:r>
    </w:p>
    <w:p w14:paraId="1F4805CD" w14:textId="77777777" w:rsidR="00806C21" w:rsidRDefault="00806C21" w:rsidP="005009D9">
      <w:pPr>
        <w:pStyle w:val="Heading3"/>
      </w:pPr>
      <w:r>
        <w:t>Uncertainty</w:t>
      </w:r>
    </w:p>
    <w:p w14:paraId="29134651" w14:textId="56A54AED" w:rsidR="00806C21" w:rsidRDefault="00806C21" w:rsidP="005009D9">
      <w:pPr>
        <w:ind w:firstLine="576"/>
      </w:pPr>
      <w:r w:rsidRPr="00C26E73">
        <w:t xml:space="preserve">Uncertainty </w:t>
      </w:r>
      <w:r>
        <w:t xml:space="preserve">in </w:t>
      </w:r>
      <w:r w:rsidR="002A4513">
        <w:t>SSY</w:t>
      </w:r>
      <w:r w:rsidR="002A4513" w:rsidRPr="002A4513">
        <w:rPr>
          <w:vertAlign w:val="subscript"/>
        </w:rPr>
        <w:t>EV</w:t>
      </w:r>
      <w:r w:rsidR="002A4513">
        <w:t xml:space="preserve"> </w:t>
      </w:r>
      <w:r>
        <w:t>calculated</w:t>
      </w:r>
      <w:r w:rsidR="002A4513">
        <w:t xml:space="preserve"> by</w:t>
      </w:r>
      <w:r>
        <w:t xml:space="preserve"> Equation 1 with input data </w:t>
      </w:r>
      <w:r w:rsidRPr="00C26E73">
        <w:t xml:space="preserve"> </w:t>
      </w:r>
      <w:r w:rsidR="002A4513">
        <w:t>from turbidi</w:t>
      </w:r>
      <w:r>
        <w:t xml:space="preserve">meters and </w:t>
      </w:r>
      <w:r w:rsidR="002A4513">
        <w:t>discharge</w:t>
      </w:r>
      <w:r>
        <w:t xml:space="preserve"> measurements arises from both measurement and model errors </w:t>
      </w:r>
      <w:r>
        <w:fldChar w:fldCharType="begin" w:fldLock="1"/>
      </w:r>
      <w:r w:rsidR="0028443C">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"previouslyFormattedCitation" : "(Harmel et al., 2006a)" }, "properties" : { "noteIndex" : 0 }, "schema" : "https://github.com/citation-style-language/schema/raw/master/csl-citation.json" }</w:instrText>
      </w:r>
      <w:r>
        <w:fldChar w:fldCharType="separate"/>
      </w:r>
      <w:r w:rsidR="00532115" w:rsidRPr="00532115">
        <w:rPr>
          <w:noProof/>
        </w:rPr>
        <w:t>(Harmel et al., 2006a)</w:t>
      </w:r>
      <w:r>
        <w:fldChar w:fldCharType="end"/>
      </w:r>
      <w:r>
        <w:t xml:space="preserve">. </w:t>
      </w:r>
      <w:r>
        <w:fldChar w:fldCharType="begin" w:fldLock="1"/>
      </w:r>
      <w:r w:rsidR="0028443C">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"manualFormatting" : "Harmel et al. (2006a)", "previouslyFormattedCitation" : "(Harmel et al., 2006a)" }, "properties" : { "noteIndex" : 0 }, "schema" : "https://github.com/citation-style-language/schema/raw/master/csl-citation.json" }</w:instrText>
      </w:r>
      <w:r>
        <w:fldChar w:fldCharType="separate"/>
      </w:r>
      <w:r>
        <w:rPr>
          <w:noProof/>
        </w:rPr>
        <w:t>Harmel et al. (</w:t>
      </w:r>
      <w:r w:rsidRPr="00C05411">
        <w:rPr>
          <w:noProof/>
        </w:rPr>
        <w:t>2006a)</w:t>
      </w:r>
      <w:r>
        <w:fldChar w:fldCharType="end"/>
      </w:r>
      <w:r>
        <w:t xml:space="preserve"> provides a lookup table for measurement uncertainty </w:t>
      </w:r>
      <w:r w:rsidR="002A4513">
        <w:t xml:space="preserve">associated with </w:t>
      </w:r>
      <w:r>
        <w:t>standard field methods for stream discharge measurement with a flowmeter and grab samples analyzed gravimetrically for SSC. Here I assume that field methods are appropriately chosen</w:t>
      </w:r>
      <w:bookmarkStart w:id="37" w:name="_Toc389207913"/>
      <w:r>
        <w:t xml:space="preserve"> and implemented, so the additional model </w:t>
      </w:r>
      <w:r>
        <w:lastRenderedPageBreak/>
        <w:t xml:space="preserve">errors in estimation of SSY are related to uncertainty in estimates of Q and SSC, which are calculated using stage-discharge rating curves (Q) and the T-SSC relationship (SSC) </w:t>
      </w:r>
      <w:r>
        <w:fldChar w:fldCharType="begin" w:fldLock="1"/>
      </w:r>
      <w:r w:rsidR="0028443C">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"previouslyFormattedCitation" : "(Harmel et al., 2009)" }, "properties" : { "noteIndex" : 0 }, "schema" : "https://github.com/citation-style-language/schema/raw/master/csl-citation.json" }</w:instrText>
      </w:r>
      <w:r>
        <w:fldChar w:fldCharType="separate"/>
      </w:r>
      <w:r w:rsidR="00532115" w:rsidRPr="00532115">
        <w:rPr>
          <w:noProof/>
        </w:rPr>
        <w:t>(Harmel et al., 2009)</w:t>
      </w:r>
      <w:r>
        <w:fldChar w:fldCharType="end"/>
      </w:r>
      <w:r>
        <w:t xml:space="preserve">. </w:t>
      </w:r>
    </w:p>
    <w:p w14:paraId="637D57C8" w14:textId="508FFC31" w:rsidR="00806C21" w:rsidRDefault="00806C21" w:rsidP="005009D9">
      <w:pPr>
        <w:ind w:firstLine="576"/>
      </w:pPr>
      <w:r>
        <w:t>Methods for estimating uncertainty in the final SSY</w:t>
      </w:r>
      <w:r w:rsidR="002A4513">
        <w:rPr>
          <w:vertAlign w:val="subscript"/>
        </w:rPr>
        <w:t>EV</w:t>
      </w:r>
      <w:r>
        <w:t xml:space="preserve"> estimate include Monte Carlo methods </w:t>
      </w:r>
      <w:r>
        <w:fldChar w:fldCharType="begin" w:fldLock="1"/>
      </w:r>
      <w:r w:rsidR="0028443C">
        <w:instrText>ADDIN CSL_CITATION { "citationItems" : [ { "id" : "ITEM-1", "itemData" : { "DOI" : "10.1016/j.jhydrol.2010.12.025", "ISSN" : "00221694", "author" : [ { "dropping-particle" : "", "family" : "Navratil", "given" : "O.", "non-dropping-particle" : "", "parse-names" : false, "suffix" : "" }, { "dropping-particle" : "", "family" : "Esteves", "given" : "M.", "non-dropping-particle" : "", "parse-names" : false, "suffix" : "" }, { "dropping-particle" : "", "family" : "Legout", "given" : "C.", "non-dropping-particle" : "", "parse-names" : false, "suffix" : "" }, { "dropping-particle" : "", "family" : "Gratiot", "given" : "N.", "non-dropping-particle" : "", "parse-names" : false, "suffix" : "" }, { "dropping-particle" : "", "family" : "Nemery", "given" : "J.", "non-dropping-particle" : "", "parse-names" : false, "suffix" : "" }, { "dropping-particle" : "", "family" : "Willmore", "given" : "S.", "non-dropping-particle" : "", "parse-names" : false, "suffix" : "" }, { "dropping-particle" : "", "family" : "Grangeon", "given" : "T.", "non-dropping-particle" : "", "parse-names" : false, "suffix" : "" } ], "container-title" : "Journal of Hydrology", "id" : "ITEM-1", "issue" : "3-4", "issued" : { "date-parts" : [ [ "2011", "2" ] ] }, "page" : "246-259", "title" : "Global uncertainty analysis of suspended sediment monitoring using turbidimeter in a small mountainous river catchment", "type" : "article-journal", "volume" : "398" }, "uris" : [ "http://www.mendeley.com/documents/?uuid=e8dbbc88-d340-47c0-950f-a6b4aa0f77df" ] }, { "id" : "ITEM-2", "itemData" : { "ISBN" : "0022-1694", "author" : [ { "dropping-particle" : "", "family" : "Zimmermann", "given" : "A", "non-dropping-particle" : "", "parse-names" : false, "suffix" : "" }, { "dropping-particle" : "", "family" : "Francke", "given" : "T", "non-dropping-particle" : "", "parse-names" : false, "suffix" : "" }, { "dropping-particle" : "", "family" : "Elsenbeer", "given" : "H", "non-dropping-particle" : "", "parse-names" : false, "suffix" : "" } ], "container-title" : "Journal of Hydrology", "id" : "ITEM-2", "issue" : "428-429", "issued" : { "date-parts" : [ [ "2012" ] ] }, "page" : "170-181", "title" : "Forests and erosion: Insights from a study of suspended-sediment dynamics in an overland flow-prone rainforest catchment", "type" : "article-journal" }, "uris" : [ "http://www.mendeley.com/documents/?uuid=b82faf52-48b9-420d-a9dc-e7be4cac6821" ] } ], "mendeley" : { "previouslyFormattedCitation" : "(Navratil et al., 2011; Zimmermann et al., 2012)" }, "properties" : { "noteIndex" : 0 }, "schema" : "https://github.com/citation-style-language/schema/raw/master/csl-citation.json" }</w:instrText>
      </w:r>
      <w:r>
        <w:fldChar w:fldCharType="separate"/>
      </w:r>
      <w:r w:rsidRPr="009567D3">
        <w:rPr>
          <w:noProof/>
        </w:rPr>
        <w:t>(Navratil et al., 2011; Zimmermann et al., 2012)</w:t>
      </w:r>
      <w:r>
        <w:fldChar w:fldCharType="end"/>
      </w:r>
      <w:r>
        <w:t xml:space="preserve">, uncertainty extremes </w:t>
      </w:r>
      <w:r>
        <w:fldChar w:fldCharType="begin" w:fldLock="1"/>
      </w:r>
      <w:r w:rsidR="0028443C">
        <w:instrText>ADDIN CSL_CITATION { "citationItems" : [ { "id" : "ITEM-1", "itemData" : { "DOI" : "10.1130/B26452.1", "ISSN" : "0016-7606", "author" : [ { "dropping-particle" : "", "family" : "Warrick", "given" : "J. a.", "non-dropping-particle" : "", "parse-names" : false, "suffix" : "" }, { "dropping-particle" : "", "family" : "Mertes", "given" : "L. a.K.", "non-dropping-particle" : "", "parse-names" : false, "suffix" : "" } ], "container-title" : "Geological Society of America Bulletin", "id" : "ITEM-1", "issue" : "7-8", "issued" : { "date-parts" : [ [ "2009", "4", "24" ] ] }, "page" : "1054-1070", "title" : "Sediment yield from the tectonically active semiarid Western Transverse Ranges of California", "type" : "article-journal", "volume" : "121" }, "uris" : [ "http://www.mendeley.com/documents/?uuid=fb6e26a9-b969-4260-89bb-f2fcff94c055" ] } ], "mendeley" : { "previouslyFormattedCitation" : "(Warrick and Mertes, 2009)" }, "properties" : { "noteIndex" : 0 }, "schema" : "https://github.com/citation-style-language/schema/raw/master/csl-citation.json" }</w:instrText>
      </w:r>
      <w:r>
        <w:fldChar w:fldCharType="separate"/>
      </w:r>
      <w:r w:rsidR="00532115" w:rsidRPr="00532115">
        <w:rPr>
          <w:noProof/>
        </w:rPr>
        <w:t>(Warrick and Mertes, 2009)</w:t>
      </w:r>
      <w:r>
        <w:fldChar w:fldCharType="end"/>
      </w:r>
      <w:r>
        <w:t xml:space="preserve">, and the Root Mean Square Error (RMSE) method </w:t>
      </w:r>
      <w:r>
        <w:fldChar w:fldCharType="begin" w:fldLock="1"/>
      </w:r>
      <w:r w:rsidR="0028443C">
        <w:instrText>ADDIN CSL_CITATION { "citationItems" : [ { "id" : "ITEM-1", "itemData" : { "author" : [ { "dropping-particle" : "", "family" : "Topping", "given" : "J.", "non-dropping-particle" : "", "parse-names" : false, "suffix" : "" } ], "edition" : "4th", "id" : "ITEM-1", "issued" : { "date-parts" : [ [ "1972" ] ] }, "publisher" : "Chapman and Hall", "publisher-place" : "London, UK", "title" : "Errors of Observation and their Treatment", "type" : "book" }, "uris" : [ "http://www.mendeley.com/documents/?uuid=1fd8b164-7038-4393-b583-72992decfeb9" ] } ], "mendeley" : { "previouslyFormattedCitation" : "(Topping, 1972)" }, "properties" : { "noteIndex" : 0 }, "schema" : "https://github.com/citation-style-language/schema/raw/master/csl-citation.json" }</w:instrText>
      </w:r>
      <w:r>
        <w:fldChar w:fldCharType="separate"/>
      </w:r>
      <w:r w:rsidRPr="009567D3">
        <w:rPr>
          <w:noProof/>
        </w:rPr>
        <w:t>(Topping, 1972)</w:t>
      </w:r>
      <w:r>
        <w:fldChar w:fldCharType="end"/>
      </w:r>
      <w:r>
        <w:t xml:space="preserve">; but the RMSE method was chosen due to its simplicity and acceptance in hydrologic studies </w:t>
      </w:r>
      <w:r>
        <w:fldChar w:fldCharType="begin" w:fldLock="1"/>
      </w:r>
      <w:r w:rsidR="0028443C">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"previouslyFormattedCitation" : "(Harmel et al., 2009)" }, "properties" : { "noteIndex" : 0 }, "schema" : "https://github.com/citation-style-language/schema/raw/master/csl-citation.json" }</w:instrText>
      </w:r>
      <w:r>
        <w:fldChar w:fldCharType="separate"/>
      </w:r>
      <w:r w:rsidRPr="00DE1B13">
        <w:rPr>
          <w:noProof/>
        </w:rPr>
        <w:t>(Harmel et al., 2009)</w:t>
      </w:r>
      <w:r>
        <w:fldChar w:fldCharType="end"/>
      </w:r>
      <w:r>
        <w:t>. The RMSE method estimates the ‘‘most probable value’’ of the cumulative or combined error by propagating the error from each procedure (Stage-Q, T-SSC)</w:t>
      </w:r>
      <w:r w:rsidR="002A4513">
        <w:t xml:space="preserve"> to the final SSY</w:t>
      </w:r>
      <w:r w:rsidR="002A4513" w:rsidRPr="002A4513">
        <w:rPr>
          <w:vertAlign w:val="subscript"/>
        </w:rPr>
        <w:t>EV</w:t>
      </w:r>
      <w:r w:rsidR="002A4513">
        <w:t xml:space="preserve"> output</w:t>
      </w:r>
      <w:r>
        <w:t xml:space="preserve"> </w:t>
      </w:r>
      <w:r>
        <w:fldChar w:fldCharType="begin" w:fldLock="1"/>
      </w:r>
      <w:r w:rsidR="0028443C">
        <w:instrText>ADDIN CSL_CITATION { "citationItems" : [ { "id" : "ITEM-1", "itemData" : { "author" : [ { "dropping-particle" : "", "family" : "Topping", "given" : "J.", "non-dropping-particle" : "", "parse-names" : false, "suffix" : "" } ], "edition" : "4th", "id" : "ITEM-1", "issued" : { "date-parts" : [ [ "1972" ] ] }, "publisher" : "Chapman and Hall", "publisher-place" : "London, UK", "title" : "Errors of Observation and their Treatment", "type" : "book" }, "uris" : [ "http://www.mendeley.com/documents/?uuid=1fd8b164-7038-4393-b583-72992decfeb9" ] } ], "mendeley" : { "previouslyFormattedCitation" : "(Topping, 1972)" }, "properties" : { "noteIndex" : 0 }, "schema" : "https://github.com/citation-style-language/schema/raw/master/csl-citation.json" }</w:instrText>
      </w:r>
      <w:r>
        <w:fldChar w:fldCharType="separate"/>
      </w:r>
      <w:r w:rsidRPr="004307A4">
        <w:rPr>
          <w:noProof/>
        </w:rPr>
        <w:t>(Topping, 1972)</w:t>
      </w:r>
      <w:r>
        <w:fldChar w:fldCharType="end"/>
      </w:r>
      <w:r>
        <w:t>. The resulting cumulative probable error (uncertainty) is the square root of the sum of the squares of the maximum values of the separate errors:</w:t>
      </w:r>
    </w:p>
    <w:tbl>
      <w:tblPr>
        <w:tblStyle w:val="TableGrid"/>
        <w:tblW w:w="0" w:type="auto"/>
        <w:tblLook w:val="04A0" w:firstRow="1" w:lastRow="0" w:firstColumn="1" w:lastColumn="0" w:noHBand="0" w:noVBand="1"/>
      </w:tblPr>
      <w:tblGrid>
        <w:gridCol w:w="1530"/>
        <w:gridCol w:w="6480"/>
        <w:gridCol w:w="1340"/>
      </w:tblGrid>
      <w:tr w:rsidR="00806C21" w14:paraId="7F068145" w14:textId="77777777" w:rsidTr="002A4513">
        <w:tc>
          <w:tcPr>
            <w:tcW w:w="1530" w:type="dxa"/>
            <w:tcBorders>
              <w:top w:val="nil"/>
              <w:left w:val="nil"/>
              <w:bottom w:val="nil"/>
              <w:right w:val="nil"/>
            </w:tcBorders>
          </w:tcPr>
          <w:p w14:paraId="5A9D8300" w14:textId="77777777" w:rsidR="00806C21" w:rsidRDefault="00806C21" w:rsidP="005009D9"/>
        </w:tc>
        <w:tc>
          <w:tcPr>
            <w:tcW w:w="6480" w:type="dxa"/>
            <w:tcBorders>
              <w:top w:val="nil"/>
              <w:left w:val="nil"/>
              <w:bottom w:val="nil"/>
              <w:right w:val="nil"/>
            </w:tcBorders>
          </w:tcPr>
          <w:p w14:paraId="67B76DB1" w14:textId="77777777" w:rsidR="00806C21" w:rsidRDefault="00806C21" w:rsidP="005009D9">
            <m:oMathPara>
              <m:oMath>
                <m:r>
                  <w:rPr>
                    <w:rFonts w:ascii="Cambria Math" w:hAnsi="Cambria Math"/>
                  </w:rPr>
                  <m:t xml:space="preserve">PE= </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(E</m:t>
                            </m:r>
                          </m:e>
                          <m:sub>
                            <m:r>
                              <w:rPr>
                                <w:rFonts w:ascii="Cambria Math" w:hAnsi="Cambria Math"/>
                              </w:rPr>
                              <m:t>Qmeas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Qmod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SSCmod</m:t>
                            </m:r>
                          </m:sub>
                          <m:sup>
                            <m:r>
                              <w:rPr>
                                <w:rFonts w:ascii="Cambria Math" w:hAnsi="Cambria Math"/>
                              </w:rPr>
                              <m:t>2</m:t>
                            </m:r>
                          </m:sup>
                        </m:sSubSup>
                        <m:r>
                          <w:rPr>
                            <w:rFonts w:ascii="Cambria Math" w:hAnsi="Cambria Math"/>
                          </w:rPr>
                          <m:t>)</m:t>
                        </m:r>
                      </m:e>
                    </m:nary>
                  </m:e>
                </m:rad>
              </m:oMath>
            </m:oMathPara>
          </w:p>
        </w:tc>
        <w:tc>
          <w:tcPr>
            <w:tcW w:w="1340" w:type="dxa"/>
            <w:tcBorders>
              <w:top w:val="nil"/>
              <w:left w:val="nil"/>
              <w:bottom w:val="nil"/>
              <w:right w:val="nil"/>
            </w:tcBorders>
          </w:tcPr>
          <w:p w14:paraId="02F7FF37" w14:textId="3355C67A" w:rsidR="00806C21" w:rsidRDefault="00806C21" w:rsidP="00BB5B8E">
            <w:pPr>
              <w:jc w:val="right"/>
            </w:pPr>
            <w:r>
              <w:t xml:space="preserve">Equation </w:t>
            </w:r>
            <w:r w:rsidR="00BB5B8E">
              <w:t>5</w:t>
            </w:r>
          </w:p>
        </w:tc>
      </w:tr>
      <w:tr w:rsidR="00806C21" w14:paraId="337AB0CE" w14:textId="77777777" w:rsidTr="00360C4F">
        <w:tc>
          <w:tcPr>
            <w:tcW w:w="9350" w:type="dxa"/>
            <w:gridSpan w:val="3"/>
            <w:tcBorders>
              <w:top w:val="nil"/>
              <w:left w:val="nil"/>
              <w:bottom w:val="nil"/>
              <w:right w:val="nil"/>
            </w:tcBorders>
          </w:tcPr>
          <w:p w14:paraId="379A3F49" w14:textId="45A39682" w:rsidR="00806C21" w:rsidRDefault="00806C21" w:rsidP="002A4513">
            <w:r>
              <w:t xml:space="preserve">where PE is the cumulative probable error for individual measured values (±%), </w:t>
            </w:r>
            <w:proofErr w:type="spellStart"/>
            <w:r>
              <w:t>E</w:t>
            </w:r>
            <w:r w:rsidRPr="002E3583">
              <w:rPr>
                <w:vertAlign w:val="subscript"/>
              </w:rPr>
              <w:t>Q</w:t>
            </w:r>
            <w:r>
              <w:rPr>
                <w:vertAlign w:val="subscript"/>
              </w:rPr>
              <w:t>meas</w:t>
            </w:r>
            <w:proofErr w:type="spellEnd"/>
            <w:r>
              <w:t xml:space="preserve"> = unc</w:t>
            </w:r>
            <w:r w:rsidR="002A4513">
              <w:t>ertainty in individual Q</w:t>
            </w:r>
            <w:r>
              <w:t xml:space="preserve"> measurements (±%), </w:t>
            </w:r>
            <w:proofErr w:type="spellStart"/>
            <w:r w:rsidRPr="002E3583">
              <w:t>E</w:t>
            </w:r>
            <w:r w:rsidRPr="002E3583">
              <w:rPr>
                <w:vertAlign w:val="subscript"/>
              </w:rPr>
              <w:t>SSC</w:t>
            </w:r>
            <w:r>
              <w:rPr>
                <w:vertAlign w:val="subscript"/>
              </w:rPr>
              <w:t>meas</w:t>
            </w:r>
            <w:proofErr w:type="spellEnd"/>
            <w:r w:rsidRPr="002E3583">
              <w:t xml:space="preserve"> </w:t>
            </w:r>
            <w:r>
              <w:t xml:space="preserve">= uncertainty in </w:t>
            </w:r>
            <w:r w:rsidR="002A4513">
              <w:t>SSC</w:t>
            </w:r>
            <w:r>
              <w:t xml:space="preserve"> measurements (± %), </w:t>
            </w:r>
            <w:proofErr w:type="spellStart"/>
            <w:r>
              <w:t>E</w:t>
            </w:r>
            <w:r w:rsidRPr="002E3583">
              <w:rPr>
                <w:vertAlign w:val="subscript"/>
              </w:rPr>
              <w:t>Q</w:t>
            </w:r>
            <w:r>
              <w:rPr>
                <w:vertAlign w:val="subscript"/>
              </w:rPr>
              <w:t>mod</w:t>
            </w:r>
            <w:proofErr w:type="spellEnd"/>
            <w:r w:rsidR="002A4513">
              <w:t xml:space="preserve"> = uncertainty in Q</w:t>
            </w:r>
            <w:r>
              <w:t xml:space="preserve"> modeled by the Stage-Q relationship (±%), </w:t>
            </w:r>
            <w:proofErr w:type="spellStart"/>
            <w:r w:rsidRPr="002E3583">
              <w:t>E</w:t>
            </w:r>
            <w:r w:rsidRPr="002E3583">
              <w:rPr>
                <w:vertAlign w:val="subscript"/>
              </w:rPr>
              <w:t>SSC</w:t>
            </w:r>
            <w:r>
              <w:rPr>
                <w:vertAlign w:val="subscript"/>
              </w:rPr>
              <w:t>mod</w:t>
            </w:r>
            <w:proofErr w:type="spellEnd"/>
            <w:r w:rsidRPr="002E3583">
              <w:t xml:space="preserve"> </w:t>
            </w:r>
            <w:r>
              <w:t>= uncertainty in</w:t>
            </w:r>
            <w:r w:rsidR="002A4513">
              <w:t xml:space="preserve"> SSC </w:t>
            </w:r>
            <w:proofErr w:type="spellStart"/>
            <w:r>
              <w:t>modeld</w:t>
            </w:r>
            <w:proofErr w:type="spellEnd"/>
            <w:r>
              <w:t xml:space="preserve"> by the T-SSC relationship (± %), </w:t>
            </w:r>
            <w:r>
              <w:fldChar w:fldCharType="begin" w:fldLock="1"/>
            </w:r>
            <w:r w:rsidR="0028443C">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"previouslyFormattedCitation" : "(Harmel et al., 2009)" }, "properties" : { "noteIndex" : 0 }, "schema" : "https://github.com/citation-style-language/schema/raw/master/csl-citation.json" }</w:instrText>
            </w:r>
            <w:r>
              <w:fldChar w:fldCharType="separate"/>
            </w:r>
            <w:r w:rsidRPr="00DE1B13">
              <w:rPr>
                <w:noProof/>
              </w:rPr>
              <w:t>(Harmel et al., 2009)</w:t>
            </w:r>
            <w:r>
              <w:fldChar w:fldCharType="end"/>
            </w:r>
            <w:r>
              <w:t>.</w:t>
            </w:r>
            <w:ins w:id="38" w:author="Geography" w:date="2014-06-05T12:46:00Z">
              <w:r>
                <w:t xml:space="preserve">  </w:t>
              </w:r>
            </w:ins>
          </w:p>
        </w:tc>
      </w:tr>
    </w:tbl>
    <w:p w14:paraId="04DDAE26" w14:textId="0B7F7E02" w:rsidR="00806C21" w:rsidRDefault="00806C21" w:rsidP="005009D9">
      <w:pPr>
        <w:ind w:firstLine="576"/>
      </w:pPr>
      <w:r>
        <w:t xml:space="preserve">PE </w:t>
      </w:r>
      <w:r w:rsidR="00275873">
        <w:t>is</w:t>
      </w:r>
      <w:r>
        <w:t xml:space="preserve"> calculated for each storm event to add statistical measures of uncertainty to estimates of SSY</w:t>
      </w:r>
      <w:r w:rsidRPr="00C05411">
        <w:rPr>
          <w:vertAlign w:val="subscript"/>
        </w:rPr>
        <w:t>EV</w:t>
      </w:r>
      <w:r w:rsidR="00275873">
        <w:rPr>
          <w:vertAlign w:val="subscript"/>
        </w:rPr>
        <w:t xml:space="preserve"> </w:t>
      </w:r>
      <w:r w:rsidR="00275873">
        <w:t>(±tons)</w:t>
      </w:r>
      <w:r>
        <w:t>.  The effect of uncertain values of SSY</w:t>
      </w:r>
      <w:r w:rsidR="00275873" w:rsidRPr="00C05411">
        <w:rPr>
          <w:vertAlign w:val="subscript"/>
        </w:rPr>
        <w:t>EV</w:t>
      </w:r>
      <w:r>
        <w:t xml:space="preserve"> on </w:t>
      </w:r>
      <w:r w:rsidR="00275873">
        <w:t xml:space="preserve">hypothesized </w:t>
      </w:r>
      <w:r>
        <w:t>sediment yield and SSY-</w:t>
      </w:r>
      <w:proofErr w:type="spellStart"/>
      <w:r>
        <w:t>Qmax</w:t>
      </w:r>
      <w:proofErr w:type="spellEnd"/>
      <w:r>
        <w:t xml:space="preserve"> relationships will be tested by visual inspection. If the uncertainty estimates and confidence values significantly overlap, it will be difficult to make conclusions about SSY</w:t>
      </w:r>
      <w:r w:rsidR="00275873" w:rsidRPr="00C05411">
        <w:rPr>
          <w:vertAlign w:val="subscript"/>
        </w:rPr>
        <w:t>EV</w:t>
      </w:r>
      <w:r>
        <w:t xml:space="preserve"> from the subwatersheds, given the high amount of uncertainty in the measurements. This is common in sediment yield studies where successful models estimate SSY with ±50-100% accuracy </w:t>
      </w:r>
      <w:r>
        <w:fldChar w:fldCharType="begin" w:fldLock="1"/>
      </w:r>
      <w:r w:rsidR="0028443C">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fldChar w:fldCharType="separate"/>
      </w:r>
      <w:r w:rsidRPr="00183DB2">
        <w:rPr>
          <w:noProof/>
        </w:rPr>
        <w:t>(Duvert et al., 2012)</w:t>
      </w:r>
      <w:r>
        <w:fldChar w:fldCharType="end"/>
      </w:r>
      <w:r>
        <w:t>, but it is believed that the difference in SSY</w:t>
      </w:r>
      <w:r w:rsidR="00275873" w:rsidRPr="00C05411">
        <w:rPr>
          <w:vertAlign w:val="subscript"/>
        </w:rPr>
        <w:t>EV</w:t>
      </w:r>
      <w:r>
        <w:t xml:space="preserve"> from the upper and lower </w:t>
      </w:r>
      <w:r w:rsidR="00275873">
        <w:t>sub</w:t>
      </w:r>
      <w:r>
        <w:t>watershed</w:t>
      </w:r>
      <w:r w:rsidR="00275873">
        <w:t>s</w:t>
      </w:r>
      <w:r>
        <w:t xml:space="preserve"> will be significantly larger than the uncertainty in the measurements. </w:t>
      </w:r>
    </w:p>
    <w:p w14:paraId="476E9D14" w14:textId="77777777" w:rsidR="00806C21" w:rsidRPr="00703BBA" w:rsidRDefault="00806C21" w:rsidP="005009D9">
      <w:pPr>
        <w:pStyle w:val="Heading2"/>
        <w:numPr>
          <w:ilvl w:val="0"/>
          <w:numId w:val="0"/>
        </w:numPr>
      </w:pPr>
      <w:r>
        <w:t>Expected Results/Outcomes</w:t>
      </w:r>
      <w:bookmarkEnd w:id="37"/>
    </w:p>
    <w:p w14:paraId="798CE7B9" w14:textId="3C0BBF57" w:rsidR="00806C21" w:rsidRDefault="00806C21" w:rsidP="005009D9">
      <w:pPr>
        <w:ind w:firstLine="270"/>
      </w:pPr>
      <w:r>
        <w:t xml:space="preserve">It is hypothesized that human </w:t>
      </w:r>
      <w:r w:rsidR="002550C8">
        <w:t>disturbance</w:t>
      </w:r>
      <w:r>
        <w:t xml:space="preserve"> in Faga’alu, mainly by open-pit aggregate mining, has significantly increased terrigenous sediment loading to the bay above the undisturbed baseline. </w:t>
      </w:r>
      <w:r w:rsidRPr="006F0A55">
        <w:t xml:space="preserve"> </w:t>
      </w:r>
      <w:r>
        <w:t xml:space="preserve">This will be tested by 1) comparing Q-SSC relationships measured below the undisturbed and disturbed </w:t>
      </w:r>
      <w:r w:rsidR="002550C8">
        <w:t>sub</w:t>
      </w:r>
      <w:r>
        <w:t>watersheds, 2) average Disturbance Ratio and percent contribution to total sediment lo</w:t>
      </w:r>
      <w:r w:rsidR="002550C8">
        <w:t>ad, and 3) comparing</w:t>
      </w:r>
      <w:r>
        <w:t xml:space="preserve"> SSY</w:t>
      </w:r>
      <w:r w:rsidR="002550C8" w:rsidRPr="00C05411">
        <w:rPr>
          <w:vertAlign w:val="subscript"/>
        </w:rPr>
        <w:t>EV</w:t>
      </w:r>
      <w:r>
        <w:t xml:space="preserve"> rating curves from the undisturbed and disturbed </w:t>
      </w:r>
      <w:r w:rsidR="002550C8">
        <w:t>sub</w:t>
      </w:r>
      <w:r>
        <w:t xml:space="preserve">watersheds. These analyses will provide novel data on SSY under natural and </w:t>
      </w:r>
      <w:r w:rsidR="002550C8">
        <w:t>human-</w:t>
      </w:r>
      <w:r>
        <w:t xml:space="preserve">disturbed conditions from small, mountainous watersheds on </w:t>
      </w:r>
      <w:r w:rsidR="002550C8">
        <w:t xml:space="preserve">steep, </w:t>
      </w:r>
      <w:r>
        <w:t>volcanic Pacific Islands.</w:t>
      </w:r>
    </w:p>
    <w:p w14:paraId="2DA28DC8" w14:textId="43CA9DF7" w:rsidR="00806C21" w:rsidRPr="00703BBA" w:rsidRDefault="00806C21" w:rsidP="005009D9">
      <w:pPr>
        <w:spacing w:line="256" w:lineRule="auto"/>
        <w:ind w:firstLine="270"/>
      </w:pPr>
      <w:r>
        <w:t xml:space="preserve">The resulting </w:t>
      </w:r>
      <w:r w:rsidRPr="00703BBA">
        <w:t xml:space="preserve">empirical model of </w:t>
      </w:r>
      <w:r w:rsidR="002550C8">
        <w:t>SSY</w:t>
      </w:r>
      <w:r w:rsidR="002550C8" w:rsidRPr="00C05411">
        <w:rPr>
          <w:vertAlign w:val="subscript"/>
        </w:rPr>
        <w:t>EV</w:t>
      </w:r>
      <w:r>
        <w:t xml:space="preserve"> to Faga’alu B</w:t>
      </w:r>
      <w:r w:rsidR="002550C8">
        <w:t xml:space="preserve">ay will be used by NOAA’s </w:t>
      </w:r>
      <w:r>
        <w:t>CRCP</w:t>
      </w:r>
      <w:r w:rsidRPr="00703BBA">
        <w:t xml:space="preserve"> to assess the effectiveness of future sediment mitigation at the quarry, and as a</w:t>
      </w:r>
      <w:r>
        <w:t xml:space="preserve"> component of </w:t>
      </w:r>
      <w:r w:rsidR="002550C8">
        <w:t xml:space="preserve">a top-down model of sediment accumulation </w:t>
      </w:r>
      <w:r w:rsidRPr="00703BBA">
        <w:t>on the reef</w:t>
      </w:r>
      <w:r>
        <w:t xml:space="preserve"> developed</w:t>
      </w:r>
      <w:r w:rsidRPr="00703BBA">
        <w:t xml:space="preserve"> in Paper Three. The developed models of SSY</w:t>
      </w:r>
      <w:r w:rsidR="002550C8" w:rsidRPr="00C05411">
        <w:rPr>
          <w:vertAlign w:val="subscript"/>
        </w:rPr>
        <w:t>EV</w:t>
      </w:r>
      <w:r w:rsidRPr="00703BBA">
        <w:t xml:space="preserve"> are also useful for advancing research efforts towards regional and global prediction of SSY</w:t>
      </w:r>
      <w:r w:rsidR="002550C8" w:rsidRPr="00C05411">
        <w:rPr>
          <w:vertAlign w:val="subscript"/>
        </w:rPr>
        <w:t>EV</w:t>
      </w:r>
      <w:r w:rsidRPr="00703BBA">
        <w:t xml:space="preserve"> from peak discharge in small</w:t>
      </w:r>
      <w:r w:rsidR="002550C8">
        <w:t>,</w:t>
      </w:r>
      <w:r w:rsidRPr="00703BBA">
        <w:t xml:space="preserve"> mountainous watersheds </w:t>
      </w:r>
      <w:r w:rsidRPr="00703BBA">
        <w:fldChar w:fldCharType="begin" w:fldLock="1"/>
      </w:r>
      <w:r w:rsidR="0028443C">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rsidRPr="00703BBA">
        <w:fldChar w:fldCharType="separate"/>
      </w:r>
      <w:r w:rsidRPr="002778B6">
        <w:rPr>
          <w:noProof/>
        </w:rPr>
        <w:t>(Duvert et al., 2012)</w:t>
      </w:r>
      <w:r w:rsidRPr="00703BBA">
        <w:fldChar w:fldCharType="end"/>
      </w:r>
      <w:r>
        <w:t>.</w:t>
      </w:r>
    </w:p>
    <w:p w14:paraId="502608F2" w14:textId="77777777" w:rsidR="00806C21" w:rsidRDefault="00806C21" w:rsidP="005009D9"/>
    <w:p w14:paraId="5E321D34" w14:textId="77777777" w:rsidR="00806C21" w:rsidRDefault="00806C21" w:rsidP="005009D9">
      <w:r>
        <w:br w:type="page"/>
      </w:r>
    </w:p>
    <w:p w14:paraId="4397464E" w14:textId="441AD067" w:rsidR="00806C21" w:rsidRPr="00703BBA" w:rsidRDefault="00806C21" w:rsidP="005009D9">
      <w:pPr>
        <w:pStyle w:val="Heading1"/>
        <w:ind w:left="432" w:hanging="432"/>
        <w:rPr>
          <w:rFonts w:asciiTheme="minorHAnsi" w:hAnsiTheme="minorHAnsi"/>
        </w:rPr>
      </w:pPr>
      <w:bookmarkStart w:id="39" w:name="_Toc389207914"/>
      <w:r w:rsidRPr="00703BBA">
        <w:rPr>
          <w:rFonts w:asciiTheme="minorHAnsi" w:hAnsiTheme="minorHAnsi"/>
        </w:rPr>
        <w:lastRenderedPageBreak/>
        <w:t xml:space="preserve">Paper/Part Two – </w:t>
      </w:r>
      <w:r w:rsidR="005009D9">
        <w:rPr>
          <w:rFonts w:asciiTheme="minorHAnsi" w:hAnsiTheme="minorHAnsi"/>
        </w:rPr>
        <w:t>“</w:t>
      </w:r>
      <w:r w:rsidRPr="00703BBA">
        <w:rPr>
          <w:rFonts w:asciiTheme="minorHAnsi" w:hAnsiTheme="minorHAnsi"/>
        </w:rPr>
        <w:t xml:space="preserve">Eulerian and Lagrangian measurements of </w:t>
      </w:r>
      <w:r w:rsidR="00532115">
        <w:rPr>
          <w:rFonts w:asciiTheme="minorHAnsi" w:hAnsiTheme="minorHAnsi"/>
        </w:rPr>
        <w:t xml:space="preserve">water </w:t>
      </w:r>
      <w:r w:rsidRPr="00703BBA">
        <w:rPr>
          <w:rFonts w:asciiTheme="minorHAnsi" w:hAnsiTheme="minorHAnsi"/>
        </w:rPr>
        <w:t>flow and residence time on a fringing reef flat embayment</w:t>
      </w:r>
      <w:bookmarkEnd w:id="39"/>
      <w:r w:rsidR="005009D9">
        <w:rPr>
          <w:rFonts w:asciiTheme="minorHAnsi" w:hAnsiTheme="minorHAnsi"/>
        </w:rPr>
        <w:t>”</w:t>
      </w:r>
    </w:p>
    <w:p w14:paraId="1D710630" w14:textId="77777777" w:rsidR="00806C21" w:rsidRDefault="00806C21" w:rsidP="005009D9">
      <w:pPr>
        <w:rPr>
          <w:b/>
        </w:rPr>
      </w:pPr>
      <w:r w:rsidRPr="00703BBA">
        <w:rPr>
          <w:b/>
        </w:rPr>
        <w:t xml:space="preserve">Intended journal: </w:t>
      </w:r>
      <w:hyperlink r:id="rId13" w:history="1">
        <w:r w:rsidRPr="00703BBA">
          <w:rPr>
            <w:rStyle w:val="Hyperlink"/>
            <w:b/>
          </w:rPr>
          <w:t>Coral Reefs</w:t>
        </w:r>
      </w:hyperlink>
      <w:r w:rsidRPr="00703BBA">
        <w:rPr>
          <w:b/>
        </w:rPr>
        <w:t>, Impact Factor: 3.66 (2012)</w:t>
      </w:r>
    </w:p>
    <w:p w14:paraId="14072FD7" w14:textId="77777777" w:rsidR="00806C21" w:rsidRDefault="00806C21" w:rsidP="005009D9">
      <w:pPr>
        <w:pStyle w:val="Heading2"/>
        <w:numPr>
          <w:ilvl w:val="0"/>
          <w:numId w:val="0"/>
        </w:numPr>
        <w:ind w:left="576" w:hanging="576"/>
      </w:pPr>
      <w:bookmarkStart w:id="40" w:name="_Toc389207915"/>
      <w:r w:rsidRPr="00703BBA">
        <w:t>Introduction</w:t>
      </w:r>
      <w:bookmarkEnd w:id="40"/>
    </w:p>
    <w:p w14:paraId="72C2FAC2" w14:textId="77777777" w:rsidR="00806C21" w:rsidRPr="00B4178E" w:rsidRDefault="00806C21" w:rsidP="005009D9">
      <w:pPr>
        <w:rPr>
          <w:b/>
        </w:rPr>
      </w:pPr>
      <w:r w:rsidRPr="00B4178E">
        <w:rPr>
          <w:b/>
        </w:rPr>
        <w:t xml:space="preserve">Importance of hydrodynamic processes on coral reef sediment dynamics </w:t>
      </w:r>
    </w:p>
    <w:p w14:paraId="3D1AD266" w14:textId="7ADDE20B" w:rsidR="00806C21" w:rsidRDefault="00806C21" w:rsidP="005009D9">
      <w:pPr>
        <w:ind w:firstLine="576"/>
      </w:pPr>
      <w:r>
        <w:t xml:space="preserve">Hydrodynamic conditions on coral reefs are important for biologically important processes like nutrient cycling, larval dispersal, and temperature regimes </w:t>
      </w:r>
      <w:r>
        <w:fldChar w:fldCharType="begin" w:fldLock="1"/>
      </w:r>
      <w:r w:rsidR="0028443C">
        <w:instrText>ADDIN CSL_CITATION { "citationItems" : [ { "id" : "ITEM-1", "itemData" : { "DOI" : "10.4319/lo.2012.57.2.0401", "ISSN" : "00243590", "author" : [ { "dropping-particle" : "", "family" : "Wyatt", "given" : "Alex S. J.", "non-dropping-particle" : "", "parse-names" : false, "suffix" : "" }, { "dropping-particle" : "", "family" : "Falter", "given" : "James L.", "non-dropping-particle" : "", "parse-names" : false, "suffix" : "" }, { "dropping-particle" : "", "family" : "Lowe", "given" : "Ryan J.", "non-dropping-particle" : "", "parse-names" : false, "suffix" : "" }, { "dropping-particle" : "", "family" : "Humphries", "given" : "Stuart", "non-dropping-particle" : "", "parse-names" : false, "suffix" : "" }, { "dropping-particle" : "", "family" : "Waite", "given" : "Anya M.", "non-dropping-particle" : "", "parse-names" : false, "suffix" : "" } ], "container-title" : "Limnology and Oceanography", "id" : "ITEM-1", "issue" : "2", "issued" : { "date-parts" : [ [ "2012" ] ] }, "page" : "401-419", "title" : "Oceanographic forcing of nutrient uptake and release over a fringing coral reef", "type" : "article-journal", "volume" : "57" }, "uris" : [ "http://www.mendeley.com/documents/?uuid=a730be49-96eb-4294-97b4-06c04ec99135" ] }, { "id" : "ITEM-2", "itemData" : { "DOI" : "10.4319/lo.2004.49.5.1820", "ISSN" : "00243590", "author" : [ { "dropping-particle" : "", "family" : "Falter", "given" : "James L.", "non-dropping-particle" : "", "parse-names" : false, "suffix" : "" }, { "dropping-particle" : "", "family" : "Atkinson", "given" : "Marlin J.", "non-dropping-particle" : "", "parse-names" : false, "suffix" : "" }, { "dropping-particle" : "", "family" : "Merrifield", "given" : "Mark a.", "non-dropping-particle" : "", "parse-names" : false, "suffix" : "" } ], "container-title" : "Limnology and Oceanography", "id" : "ITEM-2", "issue" : "5", "issued" : { "date-parts" : [ [ "2004" ] ] }, "page" : "1820-1831", "title" : "Mass-transfer limitation of nutrient uptake by a wave-dominated reef flat community", "type" : "article-journal", "volume" : "49" }, "uris" : [ "http://www.mendeley.com/documents/?uuid=ade1a510-9cf4-4d1a-b5e2-9c73207d0837" ] } ], "mendeley" : { "previouslyFormattedCitation" : "(Falter et al., 2004; Wyatt et al., 2012)" }, "properties" : { "noteIndex" : 0 }, "schema" : "https://github.com/citation-style-language/schema/raw/master/csl-citation.json" }</w:instrText>
      </w:r>
      <w:r>
        <w:fldChar w:fldCharType="separate"/>
      </w:r>
      <w:r w:rsidR="00532115" w:rsidRPr="00532115">
        <w:rPr>
          <w:noProof/>
        </w:rPr>
        <w:t>(Falter et al., 2004; Wyatt et al., 2012)</w:t>
      </w:r>
      <w:r>
        <w:fldChar w:fldCharType="end"/>
      </w:r>
      <w:r>
        <w:t>, and</w:t>
      </w:r>
      <w:r w:rsidRPr="002369CC">
        <w:t xml:space="preserve"> </w:t>
      </w:r>
      <w:r>
        <w:t xml:space="preserve">are a primary control on sediment dynamics in fringing reef embayments </w:t>
      </w:r>
      <w:r>
        <w:fldChar w:fldCharType="begin" w:fldLock="1"/>
      </w:r>
      <w:r w:rsidR="0028443C">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"(Draut et al., 2009; Storlazzi et al., 2009)" }, "properties" : { "noteIndex" : 0 }, "schema" : "https://github.com/citation-style-language/schema/raw/master/csl-citation.json" }</w:instrText>
      </w:r>
      <w:r>
        <w:fldChar w:fldCharType="separate"/>
      </w:r>
      <w:r w:rsidRPr="00310990">
        <w:rPr>
          <w:noProof/>
        </w:rPr>
        <w:t>(Draut et al., 2009; Storlazzi et al., 2009)</w:t>
      </w:r>
      <w:r>
        <w:fldChar w:fldCharType="end"/>
      </w:r>
      <w:r>
        <w:t xml:space="preserve">. </w:t>
      </w:r>
      <w:r w:rsidR="00726A7A" w:rsidRPr="00703BBA">
        <w:t xml:space="preserve">By </w:t>
      </w:r>
      <w:r w:rsidR="00726A7A">
        <w:t>influenc</w:t>
      </w:r>
      <w:r w:rsidR="00726A7A" w:rsidRPr="00703BBA">
        <w:t>ing orbital velocities,</w:t>
      </w:r>
      <w:r w:rsidR="00726A7A">
        <w:t xml:space="preserve"> bed shear stress, water residence time, and sediment transport, hydrodynamic conditions are</w:t>
      </w:r>
      <w:r w:rsidR="00726A7A" w:rsidRPr="00703BBA">
        <w:t xml:space="preserve"> a strong control on </w:t>
      </w:r>
      <w:r w:rsidR="00726A7A">
        <w:t xml:space="preserve">the spatial distribution of sediment deposition, resuspension, and dispersal of terrigenous sediment discharged to the reef </w:t>
      </w:r>
      <w:commentRangeStart w:id="41"/>
      <w:r w:rsidR="00726A7A" w:rsidRPr="00703BBA">
        <w:fldChar w:fldCharType="begin" w:fldLock="1"/>
      </w:r>
      <w:r w:rsidR="0028443C">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"ITEM-2",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"ITEM-3",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"ITEM-3", "issue" : "12", "issued" : { "date-parts" : [ [ "2004", "8" ] ] }, "page" : "1397-1419", "title" : "Wave- and tidally-driven flow and sediment flux across a fringing coral reef: Southern Molokai, Hawaii", "type" : "article-journal", "volume" : "24" }, "uris" : [ "http://www.mendeley.com/documents/?uuid=5a2e8cd3-5cd2-4faa-8b76-8a6fc94298c6" ] } ], "mendeley" : { "previouslyFormattedCitation" : "(Hoitink and Hoekstra, 2003; Presto et al., 2006; Storlazzi et al., 2004)" }, "properties" : { "noteIndex" : 0 }, "schema" : "https://github.com/citation-style-language/schema/raw/master/csl-citation.json" }</w:instrText>
      </w:r>
      <w:r w:rsidR="00726A7A" w:rsidRPr="00703BBA">
        <w:fldChar w:fldCharType="separate"/>
      </w:r>
      <w:r w:rsidR="00726A7A" w:rsidRPr="00532115">
        <w:rPr>
          <w:noProof/>
        </w:rPr>
        <w:t>(Hoitink and Hoekstra, 2003; Presto et al., 2006; Storlazzi et al., 2004)</w:t>
      </w:r>
      <w:r w:rsidR="00726A7A" w:rsidRPr="00703BBA">
        <w:fldChar w:fldCharType="end"/>
      </w:r>
      <w:commentRangeEnd w:id="41"/>
      <w:r w:rsidR="00726A7A">
        <w:rPr>
          <w:rStyle w:val="CommentReference"/>
        </w:rPr>
        <w:commentReference w:id="41"/>
      </w:r>
      <w:r w:rsidR="00726A7A" w:rsidRPr="00703BBA">
        <w:t>.</w:t>
      </w:r>
      <w:r w:rsidR="00726A7A">
        <w:t xml:space="preserve"> </w:t>
      </w:r>
      <w:r>
        <w:t xml:space="preserve">Current conservation planning is done with estimations of pollutant discharge and distance-based plume models </w:t>
      </w:r>
      <w:r>
        <w:fldChar w:fldCharType="begin" w:fldLock="1"/>
      </w:r>
      <w:r w:rsidR="0028443C">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"mendeley" : { "previouslyFormattedCitation" : "(Klein et al., 2012)" }, "properties" : { "noteIndex" : 0 }, "schema" : "https://github.com/citation-style-language/schema/raw/master/csl-citation.json" }</w:instrText>
      </w:r>
      <w:r>
        <w:fldChar w:fldCharType="separate"/>
      </w:r>
      <w:r w:rsidRPr="005B3D6D">
        <w:rPr>
          <w:noProof/>
        </w:rPr>
        <w:t>(Klein et al., 2012)</w:t>
      </w:r>
      <w:r>
        <w:fldChar w:fldCharType="end"/>
      </w:r>
      <w:r>
        <w:t xml:space="preserve"> but coral reef environments are more hydrodynamically complex and variable than estuaries or beaches. Studies in Hanalei Bay showed that variations in reef morphology relative to the orientation of the dominant meteorological and oceanographic forcing can generate heterogeneous waves and currents over relatively small (hundreds of meters) spatial scales, unlike those observed along relatively linear sandy shorelines </w:t>
      </w:r>
      <w:r>
        <w:fldChar w:fldCharType="begin" w:fldLock="1"/>
      </w:r>
      <w:r w:rsidR="0028443C">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"ITEM-2",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"mendeley" : { "previouslyFormattedCitation" : "(Hoeke et al., 2011; Storlazzi et al., 2009)" }, "properties" : { "noteIndex" : 0 }, "schema" : "https://github.com/citation-style-language/schema/raw/master/csl-citation.json" }</w:instrText>
      </w:r>
      <w:r>
        <w:fldChar w:fldCharType="separate"/>
      </w:r>
      <w:r w:rsidR="00532115" w:rsidRPr="00532115">
        <w:rPr>
          <w:noProof/>
        </w:rPr>
        <w:t>(Hoeke et al., 2011; Storlazzi et al., 2009)</w:t>
      </w:r>
      <w:r>
        <w:fldChar w:fldCharType="end"/>
      </w:r>
      <w:r>
        <w:t>. Hydrodynamic</w:t>
      </w:r>
      <w:r w:rsidRPr="00703BBA">
        <w:t xml:space="preserve"> conditions</w:t>
      </w:r>
      <w:r>
        <w:t xml:space="preserve"> control sediment dynamics both by </w:t>
      </w:r>
      <w:r w:rsidRPr="00703BBA">
        <w:t xml:space="preserve">flushing </w:t>
      </w:r>
      <w:r>
        <w:t xml:space="preserve">suspended </w:t>
      </w:r>
      <w:r w:rsidRPr="00703BBA">
        <w:t>sediment away from cor</w:t>
      </w:r>
      <w:r>
        <w:t xml:space="preserve">als before deposition, and </w:t>
      </w:r>
      <w:r w:rsidRPr="00703BBA">
        <w:t>resuspending and removing previously deposited</w:t>
      </w:r>
      <w:r>
        <w:t xml:space="preserve"> sediment </w:t>
      </w:r>
      <w:r>
        <w:fldChar w:fldCharType="begin" w:fldLock="1"/>
      </w:r>
      <w:r w:rsidR="0028443C">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"ITEM-2",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"ITEM-2",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"mendeley" : { "previouslyFormattedCitation" : "(Hoitink and Hoekstra, 2003; Presto et al., 2006)" }, "properties" : { "noteIndex" : 0 }, "schema" : "https://github.com/citation-style-language/schema/raw/master/csl-citation.json" }</w:instrText>
      </w:r>
      <w:r>
        <w:fldChar w:fldCharType="separate"/>
      </w:r>
      <w:r w:rsidR="00532115" w:rsidRPr="00532115">
        <w:rPr>
          <w:noProof/>
        </w:rPr>
        <w:t>(Hoitink and Hoekstra, 2003; Presto et al., 2006)</w:t>
      </w:r>
      <w:r>
        <w:fldChar w:fldCharType="end"/>
      </w:r>
      <w:r w:rsidRPr="00703BBA">
        <w:t>.</w:t>
      </w:r>
      <w:r>
        <w:t xml:space="preserve"> In reef environments where shallow reef crests limit the propagation of incoming surface wave energy, wave action alone may be insufficient to resuspend and disperse sediment, but in combination with wave- or wind-driven currents, orbital velocities may reach critical shear stress for sediment resuspension and dispersal </w:t>
      </w:r>
      <w:r>
        <w:fldChar w:fldCharType="begin" w:fldLock="1"/>
      </w:r>
      <w:r w:rsidR="0028443C">
        <w:instrText>ADDIN CSL_CITATION { "citationItems" : [ { "id" : "ITEM-1", "itemData" : { "DOI" : "10.1007/s00338-004-0415-9", "ISSN" : "0722-4028", "author"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"dropping-particle" : "", "family" : "Presto", "given" : "M.K.", "non-dropping-particle" : "", "parse-names" : false, "suffix" : "" } ], "container-title" : "Coral Reefs", "id" : "ITEM-1", "issued" : { "date-parts" : [ [ "2004", "7", "30" ] ] }, "page" : "559-569", "title" : "Sediment resuspension and transport patterns on a fringing reef flat, Molokai, Hawaii", "type" : "article-journal" }, "uris" : [ "http://www.mendeley.com/documents/?uuid=9943cdc5-a018-4793-be66-7f3f7619aea9" ] } ], "mendeley" : { "previouslyFormattedCitation" : "(Ogston et al., 2004)" }, "properties" : { "noteIndex" : 0 }, "schema" : "https://github.com/citation-style-language/schema/raw/master/csl-citation.json" }</w:instrText>
      </w:r>
      <w:r>
        <w:fldChar w:fldCharType="separate"/>
      </w:r>
      <w:r w:rsidR="00532115" w:rsidRPr="00532115">
        <w:rPr>
          <w:noProof/>
        </w:rPr>
        <w:t>(Ogston et al., 2004)</w:t>
      </w:r>
      <w:r>
        <w:fldChar w:fldCharType="end"/>
      </w:r>
      <w:r>
        <w:t xml:space="preserve">. </w:t>
      </w:r>
    </w:p>
    <w:p w14:paraId="49065883" w14:textId="77777777" w:rsidR="00806C21" w:rsidRPr="00B4178E" w:rsidRDefault="00806C21" w:rsidP="005009D9">
      <w:pPr>
        <w:rPr>
          <w:b/>
        </w:rPr>
      </w:pPr>
      <w:r w:rsidRPr="00B4178E">
        <w:rPr>
          <w:b/>
        </w:rPr>
        <w:t>Water circulation forcing processes</w:t>
      </w:r>
    </w:p>
    <w:p w14:paraId="137E820B" w14:textId="464FD076" w:rsidR="00806C21" w:rsidRDefault="00806C21" w:rsidP="005009D9">
      <w:pPr>
        <w:ind w:firstLine="576"/>
      </w:pPr>
      <w:r>
        <w:t>Studies in various coral reef environments adjacent steep, volcanic</w:t>
      </w:r>
      <w:commentRangeStart w:id="42"/>
      <w:commentRangeStart w:id="43"/>
      <w:r>
        <w:t xml:space="preserve"> islands </w:t>
      </w:r>
      <w:commentRangeEnd w:id="42"/>
      <w:r>
        <w:rPr>
          <w:rStyle w:val="CommentReference"/>
        </w:rPr>
        <w:commentReference w:id="42"/>
      </w:r>
      <w:commentRangeEnd w:id="43"/>
      <w:r>
        <w:rPr>
          <w:rStyle w:val="CommentReference"/>
        </w:rPr>
        <w:commentReference w:id="43"/>
      </w:r>
      <w:r>
        <w:t xml:space="preserve">showed current </w:t>
      </w:r>
      <w:r w:rsidR="00726A7A">
        <w:t>velocities</w:t>
      </w:r>
      <w:r>
        <w:t xml:space="preserve"> and </w:t>
      </w:r>
      <w:r w:rsidR="00726A7A">
        <w:t xml:space="preserve">water </w:t>
      </w:r>
      <w:r>
        <w:t xml:space="preserve">residence times over reef flats are controlled by wave, wind, and tidal forcing, depending on the orientation and morphology of the reef, relative to the prevailing wave, wind, and tidal climates </w:t>
      </w:r>
      <w:r>
        <w:fldChar w:fldCharType="begin" w:fldLock="1"/>
      </w:r>
      <w:r w:rsidR="0028443C">
        <w:instrText>ADDIN CSL_CITATION { "citationItems" : [ { "id" : "ITEM-1",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"ITEM-1", "issue" : "12", "issued" : { "date-parts" : [ [ "2004", "8" ] ] }, "page" : "1397-1419", "title" : "Wave- and tidally-driven flow and sediment flux across a fringing coral reef: Southern Molokai, Hawaii", "type" : "article-journal", "volume" : "24" }, "uris" : [ "http://www.mendeley.com/documents/?uuid=5a2e8cd3-5cd2-4faa-8b76-8a6fc94298c6" ] }, { "id" : "ITEM-2",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"ITEM-2",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"id" : "ITEM-3",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"ITEM-3", "issued" : { "date-parts" : [ [ "2008" ] ] }, "page" : "2681-2694", "title" : "Episodic circulation and exchange in a wave-driven coral reef and lagoon system", "type" : "article-journal" }, "uris" : [ "http://www.mendeley.com/documents/?uuid=7372b1e8-9458-4755-8170-fb8aea44bb16" ] }, { "id" : "ITEM-4",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"ITEM-4",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"ITEM-5", "itemData" : { "ISBN" : "0272-7714", "author" : [ { "dropping-particle" : "", "family" : "Storlazzi", "given" : "Curt D.", "non-dropping-particle" : "", "parse-names" : false, "suffix" : "" }, { "dropping-particle" : "", "family" : "Jaffe", "given" : "B E", "non-dropping-particle" : "", "parse-names" : false, "suffix" : "" } ], "container-title" : "Estuarine, Coastal and Shelf Science", "id" : "ITEM-5", "issue" : "4", "issued" : { "date-parts" : [ [ "2008" ] ] }, "page" : "549-564", "title" : "The relative contribution of processes driving variability in flow, shear, and turbidity over a fringing coral reef: West Maui, Hawaii", "type" : "article-journal", "volume" : "77" }, "uris" : [ "http://www.mendeley.com/documents/?uuid=897ca215-6e2c-4402-8314-b0e5496e039e" ] } ], "mendeley" : { "previouslyFormattedCitation" : "(Hench et al., 2008; Hoeke et al., 2011; Presto et al., 2006; Storlazzi and Jaffe, 2008; Storlazzi et al., 2004)" }, "properties" : { "noteIndex" : 0 }, "schema" : "https://github.com/citation-style-language/schema/raw/master/csl-citation.json" }</w:instrText>
      </w:r>
      <w:r>
        <w:fldChar w:fldCharType="separate"/>
      </w:r>
      <w:r w:rsidR="00532115" w:rsidRPr="00532115">
        <w:rPr>
          <w:noProof/>
        </w:rPr>
        <w:t>(Hench et al., 2008; Hoeke et al., 2011; Presto et al., 2006; Storlazzi and Jaffe, 2008; Storlazzi et al., 2004)</w:t>
      </w:r>
      <w:r>
        <w:fldChar w:fldCharType="end"/>
      </w:r>
      <w:r>
        <w:t xml:space="preserve">. Buoyancy forcing from hypopycnal river floods is generally ignored or considered inconsequential due to their rarity and short duration relative to other </w:t>
      </w:r>
      <w:proofErr w:type="spellStart"/>
      <w:r>
        <w:t>forcings</w:t>
      </w:r>
      <w:proofErr w:type="spellEnd"/>
      <w:r>
        <w:t xml:space="preserve"> </w:t>
      </w:r>
      <w:r>
        <w:fldChar w:fldCharType="begin" w:fldLock="1"/>
      </w:r>
      <w:r w:rsidR="0028443C">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"id" : "ITEM-2",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"ITEM-2", "issued" : { "date-parts" : [ [ "2008" ] ] }, "page" : "2681-2694", "title" : "Episodic circulation and exchange in a wave-driven coral reef and lagoon system", "type" : "article-journal" }, "uris" : [ "http://www.mendeley.com/documents/?uuid=7372b1e8-9458-4755-8170-fb8aea44bb16" ] } ], "mendeley" : { "previouslyFormattedCitation" : "(Hench et al., 2008; Hoeke et al., 2011)" }, "properties" : { "noteIndex" : 0 }, "schema" : "https://github.com/citation-style-language/schema/raw/master/csl-citation.json" }</w:instrText>
      </w:r>
      <w:r>
        <w:fldChar w:fldCharType="separate"/>
      </w:r>
      <w:r w:rsidRPr="00EF072A">
        <w:rPr>
          <w:noProof/>
        </w:rPr>
        <w:t>(Hench et al., 2008; Hoeke et al., 2011)</w:t>
      </w:r>
      <w:r>
        <w:fldChar w:fldCharType="end"/>
      </w:r>
      <w:r>
        <w:t xml:space="preserve">.  Current </w:t>
      </w:r>
      <w:r w:rsidR="00726A7A">
        <w:t>velocities</w:t>
      </w:r>
      <w:r>
        <w:t xml:space="preserve"> over reefs exposed to remotely-generated groundswells are generally dominated by wave forcing </w:t>
      </w:r>
      <w:r>
        <w:fldChar w:fldCharType="begin" w:fldLock="1"/>
      </w:r>
      <w:r w:rsidR="0028443C">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"id" : "ITEM-2",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"ITEM-2", "issued" : { "date-parts" : [ [ "2008" ] ] }, "page" : "2681-2694", "title" : "Episodic circulation and exchange in a wave-driven coral reef and lagoon system", "type" : "article-journal" }, "uris" : [ "http://www.mendeley.com/documents/?uuid=7372b1e8-9458-4755-8170-fb8aea44bb16" ] }, { "id" : "ITEM-3", "itemData" : { "ISBN" : "0148-0227", "author" : [ { "dropping-particle" : "", "family" : "Vetter", "given" : "O", "non-dropping-particle" : "", "parse-names" : false, "suffix" : "" }, { "dropping-particle" : "", "family" : "Becker", "given" : "J M", "non-dropping-particle" : "", "parse-names" : false, "suffix" : "" }, { "dropping-particle" : "", "family" : "Merrifield", "given" : "M A", "non-dropping-particle" : "", "parse-names" : false, "suffix" : "" }, { "dropping-particle" : "", "family" : "Pequignet", "given" : "A C", "non-dropping-particle" : "", "parse-names" : false, "suffix" : "" }, { "dropping-particle" : "", "family" : "Aucan", "given" : "J", "non-dropping-particle" : "", "parse-names" : false, "suffix" : "" }, { "dropping-particle" : "", "family" : "Boc", "given" : "S J", "non-dropping-particle" : "", "parse-names" : false, "suffix" : "" }, { "dropping-particle" : "", "family" : "Pollock", "given" : "C E", "non-dropping-particle" : "", "parse-names" : false, "suffix" : "" } ], "container-title" : "Journal of Geophysical Research", "id" : "ITEM-3", "issue" : "C12", "issued" : { "date-parts" : [ [ "2010" ] ] }, "page" : "C12066", "title" : "Wave setup over a Pacific Island fringing reef", "type" : "article-journal", "volume" : "115" }, "uris" : [ "http://www.mendeley.com/documents/?uuid=9d180119-1086-4144-8476-ab83c2fc3cf5" ] } ], "mendeley" : { "previouslyFormattedCitation" : "(Hench et al., 2008; Hoeke et al., 2011; Vetter et al., 2010)" }, "properties" : { "noteIndex" : 0 }, "schema" : "https://github.com/citation-style-language/schema/raw/master/csl-citation.json" }</w:instrText>
      </w:r>
      <w:r>
        <w:fldChar w:fldCharType="separate"/>
      </w:r>
      <w:r w:rsidRPr="00AC6F5F">
        <w:rPr>
          <w:noProof/>
        </w:rPr>
        <w:t>(Hench et al., 2008; Hoeke et al., 2011; Vetter et al., 2010)</w:t>
      </w:r>
      <w:r>
        <w:fldChar w:fldCharType="end"/>
      </w:r>
      <w:r>
        <w:t xml:space="preserve">, whereas wind forcing is dominant over reefs protected from groundswells </w:t>
      </w:r>
      <w:r>
        <w:fldChar w:fldCharType="begin" w:fldLock="1"/>
      </w:r>
      <w:r w:rsidR="0028443C">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"ITEM-2",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"ITEM-2", "issue" : "12", "issued" : { "date-parts" : [ [ "2004", "8" ] ] }, "page" : "1397-1419", "title" : "Wave- and tidally-driven flow and sediment flux across a fringing coral reef: Southern Molokai, Hawaii", "type" : "article-journal", "volume" : "24" }, "uris" : [ "http://www.mendeley.com/documents/?uuid=5a2e8cd3-5cd2-4faa-8b76-8a6fc94298c6" ] } ], "mendeley" : { "previouslyFormattedCitation" : "(Presto et al., 2006; Storlazzi et al., 2004)" }, "properties" : { "noteIndex" : 0 }, "schema" : "https://github.com/citation-style-language/schema/raw/master/csl-citation.json" }</w:instrText>
      </w:r>
      <w:r>
        <w:fldChar w:fldCharType="separate"/>
      </w:r>
      <w:r w:rsidRPr="00C62CC7">
        <w:rPr>
          <w:noProof/>
        </w:rPr>
        <w:t>(Presto et al., 2006; Storlazzi et al., 2004)</w:t>
      </w:r>
      <w:r>
        <w:fldChar w:fldCharType="end"/>
      </w:r>
      <w:r>
        <w:t xml:space="preserve">. Tidal forcing is considered minor in microtidal environments, however, tidal elevation modulates both wave- and wind-driven currents, by controlling the propagation of wave energy over the reef crest, and by regulating water depth for wind-driven surface wave development </w:t>
      </w:r>
      <w:r>
        <w:fldChar w:fldCharType="begin" w:fldLock="1"/>
      </w:r>
      <w:r w:rsidR="0028443C">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fldChar w:fldCharType="separate"/>
      </w:r>
      <w:r w:rsidRPr="002827D5">
        <w:rPr>
          <w:noProof/>
        </w:rPr>
        <w:t>(Presto et al., 2006)</w:t>
      </w:r>
      <w:r>
        <w:fldChar w:fldCharType="end"/>
      </w:r>
      <w:r>
        <w:t xml:space="preserve">. Reef flat currents in wave-driven environments exhibit a pattern of rapid, cross-shore flow near the reef crest that slows and turns along-shore towards a deep channel where water returns seaward, limiting cross-shore exchange of sediment from the reef flat to the forereef </w:t>
      </w:r>
      <w:r>
        <w:fldChar w:fldCharType="begin" w:fldLock="1"/>
      </w:r>
      <w:r w:rsidR="0028443C">
        <w:instrText>ADDIN CSL_CITATION { "citationItems" : [ { "id" : "ITEM-1",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"ITEM-1", "issued" : { "date-parts" : [ [ "2008" ] ] }, "page" : "2681-2694", "title" : "Episodic circulation and exchange in a wave-driven coral reef and lagoon system", "type" : "article-journal" }, "uris" : [ "http://www.mendeley.com/documents/?uuid=7372b1e8-9458-4755-8170-fb8aea44bb16" ] }, { "id" : "ITEM-2", "itemData" : { "DOI" : "10.3354/meps08508", "ISSN" : "0171-8630", "author" : [ { "dropping-particle" : "", "family" : "Wyatt", "given" : "Alex S. J.", "non-dropping-particle" : "", "parse-names" : false, "suffix" : "" }, { "dropping-particle" : "", "family" : "Lowe", "given" : "Ryan J.", "non-dropping-particle" : "", "parse-names" : false, "suffix" : "" }, { "dropping-particle" : "", "family" : "Humphries", "given" : "S", "non-dropping-particle" : "", "parse-names" : false, "suffix" : "" }, { "dropping-particle" : "", "family" : "Waite", "given" : "Am", "non-dropping-particle" : "", "parse-names" : false, "suffix" : "" } ], "container-title" : "Marine Ecology Progress Series", "id" : "ITEM-2", "issue" : "Hatcher 1997", "issued" : { "date-parts" : [ [ "2010", "4", "29" ] ] }, "page" : "113-130", "title" : "Particulate nutrient fluxes over a fringing coral reef: relevant scales of phytoplankton production and mechanisms of supply", "type" : "article-journal", "volume" : "405" }, "uris" : [ "http://www.mendeley.com/documents/?uuid=897f09a4-5cc5-4121-ad92-a897c32ea3c5" ] }, { "id" : "ITEM-3", "itemData" : { "DOI" : "10.1175/2008JPO3958.1", "ISSN" : "0022-3670", "author" : [ { "dropping-particle" : "", "family" : "Lowe", "given" : "Ryan J.", "non-dropping-particle" : "", "parse-names" : false, "suffix" : "" }, { "dropping-particle" : "", "family" : "Falter", "given" : "James L.", "non-dropping-particle" : "", "parse-names" : false, "suffix" : "" }, { "dropping-particle" : "", "family" : "Monismith", "given" : "Stephen G.", "non-dropping-particle" : "", "parse-names" : false, "suffix" : "" }, { "dropping-particle" : "", "family" : "Atkinson", "given" : "Marlin J.", "non-dropping-particle" : "", "parse-names" : false, "suffix" : "" } ], "container-title" : "Journal of Physical Oceanography", "id" : "ITEM-3", "issue" : "4", "issued" : { "date-parts" : [ [ "2009", "4" ] ] }, "page" : "873-893", "title" : "Wave-Driven Circulation of a Coastal Reef\u2013Lagoon System", "type" : "article-journal", "volume" : "39" }, "uris" : [ "http://www.mendeley.com/documents/?uuid=becefb9d-bfad-46ff-9a1b-4de5932dc15e" ] } ], "mendeley" : { "previouslyFormattedCitation" : "(Hench et al., 2008; Lowe et al., 2009; Wyatt et al., 2010)" }, "properties" : { "noteIndex" : 0 }, "schema" : "https://github.com/citation-style-language/schema/raw/master/csl-citation.json" }</w:instrText>
      </w:r>
      <w:r>
        <w:fldChar w:fldCharType="separate"/>
      </w:r>
      <w:r w:rsidR="00532115" w:rsidRPr="00532115">
        <w:rPr>
          <w:noProof/>
        </w:rPr>
        <w:t>(Hench et al., 2008; Lowe et al., 2009; Wyatt et al., 2010)</w:t>
      </w:r>
      <w:r>
        <w:fldChar w:fldCharType="end"/>
      </w:r>
      <w:r>
        <w:t xml:space="preserve">. In wind-driven systems, current directions are more predominantly in the </w:t>
      </w:r>
      <w:r>
        <w:lastRenderedPageBreak/>
        <w:t xml:space="preserve">direction of the wind with possible cross-shore water and sediment exchange from the reef flat to the forereef </w:t>
      </w:r>
      <w:r>
        <w:fldChar w:fldCharType="begin" w:fldLock="1"/>
      </w:r>
      <w:r w:rsidR="0028443C">
        <w:instrText>ADDIN CSL_CITATION { "citationItems" : [ { "id" : "ITEM-1",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"ITEM-1", "issue" : "12", "issued" : { "date-parts" : [ [ "2004", "8" ] ] }, "page" : "1397-1419", "title" : "Wave- and tidally-driven flow and sediment flux across a fringing coral reef: Southern Molokai, Hawaii", "type" : "article-journal", "volume" : "24" }, "uris" : [ "http://www.mendeley.com/documents/?uuid=5a2e8cd3-5cd2-4faa-8b76-8a6fc94298c6" ] } ], "mendeley" : { "previouslyFormattedCitation" : "(Storlazzi et al., 2004)" }, "properties" : { "noteIndex" : 0 }, "schema" : "https://github.com/citation-style-language/schema/raw/master/csl-citation.json" }</w:instrText>
      </w:r>
      <w:r>
        <w:fldChar w:fldCharType="separate"/>
      </w:r>
      <w:r w:rsidRPr="002369CC">
        <w:rPr>
          <w:noProof/>
        </w:rPr>
        <w:t>(Storlazzi et al., 2004)</w:t>
      </w:r>
      <w:r>
        <w:fldChar w:fldCharType="end"/>
      </w:r>
      <w:r>
        <w:t xml:space="preserve">, distributing sediment impacts from the muddy reef flat to the forereef </w:t>
      </w:r>
      <w:r>
        <w:fldChar w:fldCharType="begin" w:fldLock="1"/>
      </w:r>
      <w:r w:rsidR="0028443C">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fldChar w:fldCharType="separate"/>
      </w:r>
      <w:r w:rsidRPr="00F85968">
        <w:rPr>
          <w:noProof/>
        </w:rPr>
        <w:t>(Presto et al., 2006)</w:t>
      </w:r>
      <w:r>
        <w:fldChar w:fldCharType="end"/>
      </w:r>
      <w:r>
        <w:t xml:space="preserve">. Observations on the wind-dominated reef flat in Molokai, Hawaii, showed current speeds were faster where the reef is deeper and narrower </w:t>
      </w:r>
      <w:r>
        <w:fldChar w:fldCharType="begin" w:fldLock="1"/>
      </w:r>
      <w:r w:rsidR="0028443C">
        <w:instrText>ADDIN CSL_CITATION { "citationItems" : [ { "id" : "ITEM-1", "itemData" : { "author" : [ { "dropping-particle" : "", "family" : "Storlazzi", "given" : "Curt D.", "non-dropping-particle" : "", "parse-names" : false, "suffix" : "" }, { "dropping-particle" : "", "family" : "Presto", "given" : "M. Kathy", "non-dropping-particle" : "", "parse-names" : false, "suffix" : "" }, { "dropping-particle" : "", "family" : "Logan", "given" : "Joshua B", "non-dropping-particle" : "", "parse-names" : false, "suffix" : "" }, { "dropping-particle" : "", "family" : "Field", "given" : "Michael E.", "non-dropping-particle" : "", "parse-names" : false, "suffix" : "" } ], "container-title" : "U.S. Geological Survey open-file report 2006-1085.", "edition" : "1.0.", "id" : "ITEM-1", "issued" : { "date-parts" : [ [ "2006" ] ] }, "note" : "[electronic resource] / by Curt D. Storlazzi ... [et al.]\nMeasurements of waves, currents, temperature, salinity and turbidity, June-August, 2005.\ndigital, PDF file.\nTitle from PDF title screen (viewed on Apr. 4, 2006)\nAt head of title: Western Coastal &amp; Marine Geology.\nIncludes bibliographical references (p. [30])\nMode of access: Available via the World Wide Web.\nView WWW version", "page" : "[35] p.", "publisher" : "U.S. Geological Survey", "publisher-place" : "Santa Cruz, California", "title" : "Coastal circulation and sediment dynamics in Hanalei Bay, Kauai. Part I, Measurements of waves, currents, temperature, salinity and turbidity: June-August, 2005", "type" : "report" }, "uris" : [ "http://www.mendeley.com/documents/?uuid=465f5fe2-d7b2-4056-a8a7-16beade2b4e3" ] } ], "mendeley" : { "previouslyFormattedCitation" : "(Storlazzi et al., 2006c)" }, "properties" : { "noteIndex" : 0 }, "schema" : "https://github.com/citation-style-language/schema/raw/master/csl-citation.json" }</w:instrText>
      </w:r>
      <w:r>
        <w:fldChar w:fldCharType="separate"/>
      </w:r>
      <w:r w:rsidR="00532115" w:rsidRPr="00532115">
        <w:rPr>
          <w:noProof/>
        </w:rPr>
        <w:t>(Storlazzi et al., 2006c)</w:t>
      </w:r>
      <w:r>
        <w:fldChar w:fldCharType="end"/>
      </w:r>
      <w:r>
        <w:t xml:space="preserve"> but field observations at the wave-dominated proposed study site suggest the opposite; current speeds are rapid over the shallow reef crest, slowing significantly when reaching deeper pools in the reef and the main channel that bisects the reef.</w:t>
      </w:r>
    </w:p>
    <w:p w14:paraId="774F9B69" w14:textId="77777777" w:rsidR="00806C21" w:rsidRPr="00703BBA" w:rsidRDefault="00806C21" w:rsidP="005009D9">
      <w:pPr>
        <w:keepNext/>
      </w:pPr>
      <w:r w:rsidRPr="00703BBA">
        <w:rPr>
          <w:noProof/>
        </w:rPr>
        <w:drawing>
          <wp:inline distT="0" distB="0" distL="0" distR="0" wp14:anchorId="657A991F" wp14:editId="2B513692">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gaalu sediment plume 2_21_14.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0A0CEC" w14:textId="1D36B6B1" w:rsidR="00806C21" w:rsidRPr="00703BBA" w:rsidRDefault="00806C21" w:rsidP="005009D9">
      <w:pPr>
        <w:pStyle w:val="Caption"/>
      </w:pPr>
      <w:bookmarkStart w:id="44" w:name="_Ref390325139"/>
      <w:bookmarkStart w:id="45" w:name="_Ref387246568"/>
      <w:r w:rsidRPr="00703BBA">
        <w:t xml:space="preserve">Figure </w:t>
      </w:r>
      <w:fldSimple w:instr=" SEQ Figure \* ARABIC ">
        <w:r w:rsidR="00E959A2">
          <w:rPr>
            <w:noProof/>
          </w:rPr>
          <w:t>3</w:t>
        </w:r>
      </w:fldSimple>
      <w:bookmarkEnd w:id="44"/>
      <w:r w:rsidRPr="00703BBA">
        <w:t>. A sediment plume following a rainstorm in Faga'alu Bay 2/21/14.</w:t>
      </w:r>
      <w:bookmarkEnd w:id="45"/>
      <w:r>
        <w:t xml:space="preserve"> Waves breaking on the southern reef crest (to the bottom right) drive flow across the southern reef flat, deflecting the sediment plume northward (to the upper left), limiting sediment</w:t>
      </w:r>
      <w:r w:rsidR="00726A7A">
        <w:t xml:space="preserve"> accumul</w:t>
      </w:r>
      <w:r>
        <w:t>ation on the southern reef, and focusing sediment stress on the northern reef</w:t>
      </w:r>
    </w:p>
    <w:p w14:paraId="509E844A" w14:textId="77777777" w:rsidR="00806C21" w:rsidRPr="0039795F" w:rsidRDefault="00806C21" w:rsidP="005009D9">
      <w:pPr>
        <w:rPr>
          <w:b/>
        </w:rPr>
      </w:pPr>
      <w:r w:rsidRPr="0039795F">
        <w:rPr>
          <w:b/>
        </w:rPr>
        <w:t>Sediment plume dynamics in Faga’alu</w:t>
      </w:r>
    </w:p>
    <w:p w14:paraId="6C45DA74" w14:textId="0433ABBD" w:rsidR="00806C21" w:rsidRDefault="00806C21" w:rsidP="005009D9">
      <w:pPr>
        <w:ind w:firstLine="576"/>
      </w:pPr>
      <w:r w:rsidRPr="00703BBA">
        <w:t xml:space="preserve">Understanding the </w:t>
      </w:r>
      <w:r>
        <w:t xml:space="preserve">current speeds, flow </w:t>
      </w:r>
      <w:r w:rsidRPr="00703BBA">
        <w:t>pattern</w:t>
      </w:r>
      <w:r>
        <w:t>s,</w:t>
      </w:r>
      <w:r w:rsidRPr="00703BBA">
        <w:t xml:space="preserve"> and </w:t>
      </w:r>
      <w:r>
        <w:t>residence time of water</w:t>
      </w:r>
      <w:r w:rsidRPr="00703BBA">
        <w:t xml:space="preserve"> over the reef flat is critical for understanding spatial and temporal patterns of sediment</w:t>
      </w:r>
      <w:r w:rsidR="00726A7A">
        <w:t xml:space="preserve"> accumul</w:t>
      </w:r>
      <w:r w:rsidRPr="00703BBA">
        <w:t>ation in</w:t>
      </w:r>
      <w:r>
        <w:t xml:space="preserve"> the study site,</w:t>
      </w:r>
      <w:r w:rsidRPr="00703BBA">
        <w:t xml:space="preserve"> Faga’alu Bay</w:t>
      </w:r>
      <w:r>
        <w:t>, American Samoa</w:t>
      </w:r>
      <w:r w:rsidRPr="00703BBA">
        <w:t>. Following large or intense storm events, suspended sediment is discharged in</w:t>
      </w:r>
      <w:r>
        <w:t xml:space="preserve">to Faga’alu Bay and </w:t>
      </w:r>
      <w:proofErr w:type="spellStart"/>
      <w:r>
        <w:t>advected</w:t>
      </w:r>
      <w:proofErr w:type="spellEnd"/>
      <w:r>
        <w:t xml:space="preserve"> sea</w:t>
      </w:r>
      <w:r w:rsidRPr="00703BBA">
        <w:t>ward over the reef by momentum, in a thin surface layer of high suspended sediment concentration (SSC</w:t>
      </w:r>
      <w:commentRangeStart w:id="46"/>
      <w:commentRangeStart w:id="47"/>
      <w:r w:rsidRPr="00703BBA">
        <w:t>)(&gt;500mg/L</w:t>
      </w:r>
      <w:commentRangeEnd w:id="46"/>
      <w:r>
        <w:rPr>
          <w:rStyle w:val="CommentReference"/>
        </w:rPr>
        <w:commentReference w:id="46"/>
      </w:r>
      <w:commentRangeEnd w:id="47"/>
      <w:r>
        <w:rPr>
          <w:rStyle w:val="CommentReference"/>
        </w:rPr>
        <w:commentReference w:id="47"/>
      </w:r>
      <w:r w:rsidRPr="00703BBA">
        <w:t>)(</w:t>
      </w:r>
      <w:r>
        <w:fldChar w:fldCharType="begin"/>
      </w:r>
      <w:r>
        <w:instrText xml:space="preserve"> REF _Ref390325139 \h </w:instrText>
      </w:r>
      <w:r w:rsidR="005009D9">
        <w:instrText xml:space="preserve"> \* MERGEFORMAT </w:instrText>
      </w:r>
      <w:r>
        <w:fldChar w:fldCharType="separate"/>
      </w:r>
      <w:r w:rsidR="00E959A2" w:rsidRPr="00703BBA">
        <w:t xml:space="preserve">Figure </w:t>
      </w:r>
      <w:r w:rsidR="00E959A2">
        <w:rPr>
          <w:noProof/>
        </w:rPr>
        <w:t>3</w:t>
      </w:r>
      <w:r>
        <w:fldChar w:fldCharType="end"/>
      </w:r>
      <w:r w:rsidRPr="00703BBA">
        <w:t>). This sediment-rich layer</w:t>
      </w:r>
      <w:r>
        <w:t xml:space="preserve"> </w:t>
      </w:r>
      <w:commentRangeStart w:id="48"/>
      <w:r>
        <w:rPr>
          <w:rStyle w:val="CommentReference"/>
        </w:rPr>
        <w:commentReference w:id="49"/>
      </w:r>
      <w:commentRangeEnd w:id="48"/>
      <w:r>
        <w:rPr>
          <w:rStyle w:val="CommentReference"/>
        </w:rPr>
        <w:commentReference w:id="48"/>
      </w:r>
      <w:r w:rsidRPr="00703BBA">
        <w:t>attenuates photosynthetically active radiation (PAR</w:t>
      </w:r>
      <w:r>
        <w:t xml:space="preserve">; </w:t>
      </w:r>
      <w:r>
        <w:fldChar w:fldCharType="begin" w:fldLock="1"/>
      </w:r>
      <w:r w:rsidR="0028443C">
        <w:instrText>ADDIN CSL_CITATION { "citationItems" : [ { "id" : "ITEM-1", "itemData" : { "DOI" : "10.1016/j.ecss.2007.08.023", "ISSN" : "02727714", "author" : [ { "dropping-particle" : "", "family" : "Piniak", "given" : "Gregory a.", "non-dropping-particle" : "", "parse-names" : false, "suffix" : "" }, { "dropping-particle" : "", "family" : "Storlazzi", "given" : "Curt D.", "non-dropping-particle" : "", "parse-names" : false, "suffix" : "" } ], "container-title" : "Estuarine, Coastal and Shelf Science", "id" : "ITEM-1", "issue" : "1", "issued" : { "date-parts" : [ [ "2008", "3" ] ] }, "page" : "56-64", "title" : "Diurnal variability in turbidity and coral fluorescence on a fringing reef flat: Southern Molokai, Hawaii", "type" : "article-journal", "volume" : "77" }, "uris" : [ "http://www.mendeley.com/documents/?uuid=5d938017-a7e9-46dc-b1fa-d01202cf56f5" ] } ], "mendeley" : { "previouslyFormattedCitation" : "(Piniak and Storlazzi, 2008)" }, "properties" : { "noteIndex" : 0 }, "schema" : "https://github.com/citation-style-language/schema/raw/master/csl-citation.json" }</w:instrText>
      </w:r>
      <w:r>
        <w:fldChar w:fldCharType="separate"/>
      </w:r>
      <w:r w:rsidR="00532115" w:rsidRPr="00532115">
        <w:rPr>
          <w:noProof/>
        </w:rPr>
        <w:t>(Piniak and Storlazzi, 2008)</w:t>
      </w:r>
      <w:r>
        <w:fldChar w:fldCharType="end"/>
      </w:r>
      <w:r w:rsidRPr="00703BBA">
        <w:t>) and transports fine</w:t>
      </w:r>
      <w:r>
        <w:t>-grain</w:t>
      </w:r>
      <w:r w:rsidRPr="00703BBA">
        <w:t xml:space="preserve"> sediment over the reef where it can settle out of the water column and onto coral organisms. </w:t>
      </w:r>
      <w:commentRangeStart w:id="50"/>
      <w:r w:rsidRPr="00703BBA">
        <w:t>Although the hypopycnal surface plume is able to move counter to prevailing currents (</w:t>
      </w:r>
      <w:proofErr w:type="spellStart"/>
      <w:r w:rsidRPr="00703BBA">
        <w:t>upcurrent</w:t>
      </w:r>
      <w:proofErr w:type="spellEnd"/>
      <w:r w:rsidRPr="00703BBA">
        <w:t xml:space="preserve">) by sliding over denser seawater, as sediment particles settle they are entrained in the prevailing current and transported accordingly </w:t>
      </w:r>
      <w:commentRangeEnd w:id="50"/>
      <w:r>
        <w:rPr>
          <w:rStyle w:val="CommentReference"/>
        </w:rPr>
        <w:commentReference w:id="50"/>
      </w:r>
      <w:r w:rsidRPr="00703BBA">
        <w:fldChar w:fldCharType="begin" w:fldLock="1"/>
      </w:r>
      <w:r w:rsidR="0028443C">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"previouslyFormattedCitation" : "(Wolanski et al., 2003)" }, "properties" : { "noteIndex" : 0 }, "schema" : "https://github.com/citation-style-language/schema/raw/master/csl-citation.json" }</w:instrText>
      </w:r>
      <w:r w:rsidRPr="00703BBA">
        <w:fldChar w:fldCharType="separate"/>
      </w:r>
      <w:r w:rsidRPr="002369CC">
        <w:rPr>
          <w:noProof/>
        </w:rPr>
        <w:t>(Wolanski et al., 2003)</w:t>
      </w:r>
      <w:r w:rsidRPr="00703BBA">
        <w:fldChar w:fldCharType="end"/>
      </w:r>
      <w:r w:rsidRPr="00703BBA">
        <w:t>. As flow velocities increase, residence time of the plume over the reef flat decreases, limiting time for small particles to settle out of the water column and controlling the sediment</w:t>
      </w:r>
      <w:r w:rsidR="00726A7A">
        <w:t xml:space="preserve"> accumul</w:t>
      </w:r>
      <w:r w:rsidRPr="00703BBA">
        <w:t>ation rate, even for the same concentration and</w:t>
      </w:r>
      <w:r>
        <w:t xml:space="preserve"> magnitude of different plumes. In general, field observations (</w:t>
      </w:r>
      <w:r>
        <w:fldChar w:fldCharType="begin"/>
      </w:r>
      <w:r>
        <w:instrText xml:space="preserve"> REF _Ref390325139 \h </w:instrText>
      </w:r>
      <w:r w:rsidR="005009D9">
        <w:instrText xml:space="preserve"> \* MERGEFORMAT </w:instrText>
      </w:r>
      <w:r>
        <w:fldChar w:fldCharType="separate"/>
      </w:r>
      <w:r w:rsidR="00E959A2" w:rsidRPr="00703BBA">
        <w:t xml:space="preserve">Figure </w:t>
      </w:r>
      <w:r w:rsidR="00E959A2">
        <w:rPr>
          <w:noProof/>
        </w:rPr>
        <w:t>3</w:t>
      </w:r>
      <w:r>
        <w:fldChar w:fldCharType="end"/>
      </w:r>
      <w:r>
        <w:t xml:space="preserve">) suggest the sediment plume following rain </w:t>
      </w:r>
      <w:r>
        <w:lastRenderedPageBreak/>
        <w:t>events is deflected north, limiting sedimentation on the southern reef, and focusing sediment stress on the northern reef.</w:t>
      </w:r>
    </w:p>
    <w:p w14:paraId="4EDA9099" w14:textId="77777777" w:rsidR="00806C21" w:rsidRPr="0039795F" w:rsidRDefault="00806C21" w:rsidP="005009D9">
      <w:pPr>
        <w:rPr>
          <w:b/>
        </w:rPr>
      </w:pPr>
      <w:r w:rsidRPr="0039795F">
        <w:rPr>
          <w:b/>
        </w:rPr>
        <w:t>Previous Research in American Samoa</w:t>
      </w:r>
    </w:p>
    <w:p w14:paraId="31EA0C2F" w14:textId="435B2383" w:rsidR="00806C21" w:rsidRDefault="00806C21" w:rsidP="005009D9">
      <w:pPr>
        <w:ind w:firstLine="576"/>
      </w:pPr>
      <w:r w:rsidRPr="00703BBA">
        <w:t xml:space="preserve">Little data on current circulation around Tutuila is available, and almost no data on circulation over the reef flat has been collected </w:t>
      </w:r>
      <w:r w:rsidRPr="00703BBA">
        <w:fldChar w:fldCharType="begin" w:fldLock="1"/>
      </w:r>
      <w:r w:rsidR="0028443C">
        <w:instrText>ADDIN CSL_CITATION { "citationItems" : [ { "id" : "ITEM-1", "itemData" : { "author" : [ { "dropping-particle" : "", "family" : "Jacob", "given" : "Lucy", "non-dropping-particle" : "", "parse-names" : false, "suffix" : "" }, { "dropping-particle" : "", "family" : "Wiles", "given" : "Philip", "non-dropping-particle" : "", "parse-names" : false, "suffix" : "" }, { "dropping-particle" : "", "family" : "Aitaoto", "given" : "Tafito", "non-dropping-particle" : "", "parse-names" : false, "suffix" : "" }, { "dropping-particle" : "", "family" : "Yuen", "given" : "Sione Lam", "non-dropping-particle" : "", "parse-names" : false, "suffix" : "" } ], "id" : "ITEM-1", "issued" : { "date-parts" : [ [ "2012" ] ] }, "page" : "23", "title" : "Coastal Currents in American Samoa. Their Role in Marine Protected Area Network Design", "type" : "report" }, "uris" : [ "http://www.mendeley.com/documents/?uuid=8a2d7550-98b8-47df-8725-abbc9e7ff11d" ] }, { "id" : "ITEM-2", "itemData" : { "author" : [ { "dropping-particle" : "", "family" : "CH2M HILL", "given" : "", "non-dropping-particle" : "", "parse-names" : false, "suffix" : "" } ], "id" : "ITEM-2", "issued" : { "date-parts" : [ [ "1984" ] ] }, "page" : "21", "title" : "Oceanographic Studies in Support of American Samoa Wastewater Facilities Planning", "type" : "report" }, "uris" : [ "http://www.mendeley.com/documents/?uuid=a2b199c8-f49b-4d4e-afa9-6f0cb7ae734b" ] }, { "id" : "ITEM-3", "itemData" : { "author" : [ { "dropping-particle" : "", "family" : "Wiles", "given" : "P.", "non-dropping-particle" : "", "parse-names" : false, "suffix" : "" }, { "dropping-particle" : "", "family" : "Aitaoto", "given" : "T.", "non-dropping-particle" : "", "parse-names" : false, "suffix" : "" }, { "dropping-particle" : "", "family" : "Lam Yuen", "given" : "S.", "non-dropping-particle" : "", "parse-names" : false, "suffix" : "" } ], "id" : "ITEM-3", "issued" : { "date-parts" : [ [ "2012" ] ] }, "page" : "23", "publisher" : "Department of Marine and Wildlife Resources, American Samoa", "title" : "Coastal Currents in American Samoa. Their Role in Marine Protected Area Network Design.", "type" : "report" }, "uris" : [ "http://www.mendeley.com/documents/?uuid=b27b0ce8-8833-4d00-bac4-5e482a027695" ] } ], "mendeley" : { "previouslyFormattedCitation" : "(CH2M HILL, 1984; Jacob et al., 2012; Wiles et al., 2012)" }, "properties" : { "noteIndex" : 0 }, "schema" : "https://github.com/citation-style-language/schema/raw/master/csl-citation.json" }</w:instrText>
      </w:r>
      <w:r w:rsidRPr="00703BBA">
        <w:fldChar w:fldCharType="separate"/>
      </w:r>
      <w:r w:rsidR="00532115" w:rsidRPr="00532115">
        <w:rPr>
          <w:noProof/>
        </w:rPr>
        <w:t>(CH2M HILL, 1984; Jacob et al., 2012; Wiles et al., 2012)</w:t>
      </w:r>
      <w:r w:rsidRPr="00703BBA">
        <w:fldChar w:fldCharType="end"/>
      </w:r>
      <w:r w:rsidRPr="00703BBA">
        <w:t xml:space="preserve">. </w:t>
      </w:r>
      <w:r w:rsidRPr="00703BBA">
        <w:fldChar w:fldCharType="begin" w:fldLock="1"/>
      </w:r>
      <w:r w:rsidR="0028443C">
        <w:instrText>ADDIN CSL_CITATION { "citationItems" : [ { "id" : "ITEM-1", "itemData" : { "author" : [ { "dropping-particle" : "", "family" : "Militello", "given" : "Adele", "non-dropping-particle" : "", "parse-names" : false, "suffix" : "" }, { "dropping-particle" : "", "family" : "Scheffner", "given" : "Norman W", "non-dropping-particle" : "", "parse-names" : false, "suffix" : "" }, { "dropping-particle" : "", "family" : "Thompson", "given" : "Edward F", "non-dropping-particle" : "", "parse-names" : false, "suffix" : "" } ], "id" : "ITEM-1", "issue" : "January", "issued" : { "date-parts" : [ [ "2003" ] ] }, "title" : "Hurrican-Induced Stage-Frequency Relationships for the Territory of American Samoa", "type" : "article-journal" }, "uris" : [ "http://www.mendeley.com/documents/?uuid=3ab01ccc-b1cd-4836-bcaf-46969958ef26" ] } ], "mendeley" : { "manualFormatting" : "Militello et al. (2003)", "previouslyFormattedCitation" : "(Militello et al., 2003)" }, "properties" : { "noteIndex" : 0 }, "schema" : "https://github.com/citation-style-language/schema/raw/master/csl-citation.json" }</w:instrText>
      </w:r>
      <w:r w:rsidRPr="00703BBA">
        <w:fldChar w:fldCharType="separate"/>
      </w:r>
      <w:r w:rsidRPr="00703BBA">
        <w:rPr>
          <w:noProof/>
        </w:rPr>
        <w:t>Militello et al. (2003)</w:t>
      </w:r>
      <w:r w:rsidRPr="00703BBA">
        <w:fldChar w:fldCharType="end"/>
      </w:r>
      <w:r w:rsidRPr="00703BBA">
        <w:t xml:space="preserve"> modeled wave-induced setup on reef flats and developed stage-frequency relationships for large tropical storms and hurricanes in American Samoa. </w:t>
      </w:r>
      <w:r w:rsidRPr="00703BBA">
        <w:fldChar w:fldCharType="begin" w:fldLock="1"/>
      </w:r>
      <w:r w:rsidR="0028443C">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"title" : "Wave Response , Pago Pago Harbor , Island of Tutuila , Territory of American Samoa Coastal and Hydraulics Laboratory", "type" : "report" }, "uris" : [ "http://www.mendeley.com/documents/?uuid=0b6bb75f-5ede-4446-be51-1cb51209d1c3" ] } ], "mendeley" : { "manualFormatting" : "Thompson and Demirbilek (2002)", "previouslyFormattedCitation" : "(Thompson and Demirbilek, 2002)" }, "properties" : { "noteIndex" : 0 }, "schema" : "https://github.com/citation-style-language/schema/raw/master/csl-citation.json" }</w:instrText>
      </w:r>
      <w:r w:rsidRPr="00703BBA">
        <w:fldChar w:fldCharType="separate"/>
      </w:r>
      <w:r w:rsidRPr="00703BBA">
        <w:rPr>
          <w:noProof/>
        </w:rPr>
        <w:t>Thompson and Demirbilek (2002)</w:t>
      </w:r>
      <w:r w:rsidRPr="00703BBA">
        <w:fldChar w:fldCharType="end"/>
      </w:r>
      <w:r w:rsidRPr="00703BBA">
        <w:t xml:space="preserve"> characterized offshore wave climate from data collected near Western Samoa (1985-1990), and used numerical modeling to simulate wave propagation dynamics in Pago Pago Harbor. </w:t>
      </w:r>
      <w:r w:rsidRPr="00703BBA">
        <w:fldChar w:fldCharType="begin" w:fldLock="1"/>
      </w:r>
      <w:r w:rsidR="0028443C">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et al (2013)", "previouslyFormattedCitation" : "(Vetter, 2013)" }, "properties" : { "noteIndex" : 0 }, "schema" : "https://github.com/citation-style-language/schema/raw/master/csl-citation.json" }</w:instrText>
      </w:r>
      <w:r w:rsidRPr="00703BBA">
        <w:fldChar w:fldCharType="separate"/>
      </w:r>
      <w:r w:rsidRPr="00703BBA">
        <w:rPr>
          <w:noProof/>
        </w:rPr>
        <w:t>Vetter et al (2013)</w:t>
      </w:r>
      <w:r w:rsidRPr="00703BBA">
        <w:fldChar w:fldCharType="end"/>
      </w:r>
      <w:r>
        <w:t>(unpublished)</w:t>
      </w:r>
      <w:r w:rsidRPr="00703BBA">
        <w:t xml:space="preserve"> deployed wave/tide gauges in Faga’alu Bay on the southern forereef and reef flat, and an ADCP in the </w:t>
      </w:r>
      <w:r>
        <w:t>deep channel bisecting the reef crest</w:t>
      </w:r>
      <w:r w:rsidRPr="00703BBA">
        <w:t xml:space="preserve">, for one year (2012-2013). </w:t>
      </w:r>
      <w:r w:rsidRPr="00703BBA">
        <w:fldChar w:fldCharType="begin" w:fldLock="1"/>
      </w:r>
      <w:r w:rsidR="0028443C">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(2013)", "previouslyFormattedCitation" : "(Vetter, 2013)" }, "properties" : { "noteIndex" : 0 }, "schema" : "https://github.com/citation-style-language/schema/raw/master/csl-citation.json" }</w:instrText>
      </w:r>
      <w:r w:rsidRPr="00703BBA">
        <w:fldChar w:fldCharType="separate"/>
      </w:r>
      <w:r w:rsidRPr="00703BBA">
        <w:rPr>
          <w:noProof/>
        </w:rPr>
        <w:t>Vetter (2013)</w:t>
      </w:r>
      <w:r w:rsidRPr="00703BBA">
        <w:fldChar w:fldCharType="end"/>
      </w:r>
      <w:r w:rsidRPr="00703BBA">
        <w:t xml:space="preserve"> concluded flow dynamics in the bay were predominantly forced by waves breaking over the southern reef crest</w:t>
      </w:r>
      <w:r w:rsidR="00726A7A">
        <w:t xml:space="preserve"> (</w:t>
      </w:r>
      <w:r w:rsidR="00726A7A">
        <w:fldChar w:fldCharType="begin"/>
      </w:r>
      <w:r w:rsidR="00726A7A">
        <w:instrText xml:space="preserve"> REF _Ref392134749 \h </w:instrText>
      </w:r>
      <w:r w:rsidR="00726A7A">
        <w:fldChar w:fldCharType="separate"/>
      </w:r>
      <w:r w:rsidR="00E959A2">
        <w:t xml:space="preserve">Figure </w:t>
      </w:r>
      <w:r w:rsidR="00E959A2">
        <w:rPr>
          <w:noProof/>
        </w:rPr>
        <w:t>4</w:t>
      </w:r>
      <w:r w:rsidR="00726A7A">
        <w:fldChar w:fldCharType="end"/>
      </w:r>
      <w:r w:rsidR="00726A7A">
        <w:t>)</w:t>
      </w:r>
      <w:r w:rsidRPr="00703BBA">
        <w:t xml:space="preserve">, and the wave influence increased linearly with tide height. Using an estimate of total lagoon volume, </w:t>
      </w:r>
      <w:r w:rsidRPr="00703BBA">
        <w:fldChar w:fldCharType="begin" w:fldLock="1"/>
      </w:r>
      <w:r w:rsidR="0028443C">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(2013)", "previouslyFormattedCitation" : "(Vetter, 2013)" }, "properties" : { "noteIndex" : 0 }, "schema" : "https://github.com/citation-style-language/schema/raw/master/csl-citation.json" }</w:instrText>
      </w:r>
      <w:r w:rsidRPr="00703BBA">
        <w:fldChar w:fldCharType="separate"/>
      </w:r>
      <w:r w:rsidRPr="00703BBA">
        <w:rPr>
          <w:noProof/>
        </w:rPr>
        <w:t>Vetter (2013)</w:t>
      </w:r>
      <w:r w:rsidRPr="00703BBA">
        <w:fldChar w:fldCharType="end"/>
      </w:r>
      <w:r w:rsidRPr="00703BBA">
        <w:t xml:space="preserve"> calculated flushing time varied from thirty-three hours during low wave height, to less than two hours during conditions when peak wave height was 1.6m, and mean current speed out of the main channel was 0.14 m/sec. </w:t>
      </w:r>
    </w:p>
    <w:p w14:paraId="5F2814B2" w14:textId="77777777" w:rsidR="00726A7A" w:rsidRDefault="00726A7A" w:rsidP="00726A7A">
      <w:pPr>
        <w:keepNext/>
        <w:ind w:firstLine="576"/>
      </w:pPr>
      <w:r>
        <w:rPr>
          <w:noProof/>
        </w:rPr>
        <w:drawing>
          <wp:inline distT="0" distB="0" distL="0" distR="0" wp14:anchorId="0F454C6B" wp14:editId="70916070">
            <wp:extent cx="5457825" cy="3097638"/>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471024" cy="3105129"/>
                    </a:xfrm>
                    <a:prstGeom prst="rect">
                      <a:avLst/>
                    </a:prstGeom>
                    <a:noFill/>
                    <a:ln w="9525">
                      <a:noFill/>
                      <a:miter lim="800000"/>
                      <a:headEnd/>
                      <a:tailEnd/>
                    </a:ln>
                  </pic:spPr>
                </pic:pic>
              </a:graphicData>
            </a:graphic>
          </wp:inline>
        </w:drawing>
      </w:r>
    </w:p>
    <w:p w14:paraId="454ABC56" w14:textId="33484C18" w:rsidR="00726A7A" w:rsidRDefault="00726A7A" w:rsidP="00726A7A">
      <w:pPr>
        <w:pStyle w:val="Caption"/>
      </w:pPr>
      <w:bookmarkStart w:id="51" w:name="_Ref392134749"/>
      <w:r>
        <w:t xml:space="preserve">Figure </w:t>
      </w:r>
      <w:fldSimple w:instr=" SEQ Figure \* ARABIC ">
        <w:r w:rsidR="00E959A2">
          <w:rPr>
            <w:noProof/>
          </w:rPr>
          <w:t>4</w:t>
        </w:r>
      </w:fldSimple>
      <w:bookmarkEnd w:id="51"/>
      <w:r>
        <w:t>. Conceptual model of wave/wind forcing of the dominant circulation pattern of sediment-poor ocean water deflecting sediment-rich stream discharge to the northern reef.</w:t>
      </w:r>
    </w:p>
    <w:p w14:paraId="7AE22F4D" w14:textId="77777777" w:rsidR="00806C21" w:rsidRPr="00703BBA" w:rsidRDefault="00806C21" w:rsidP="00BB5B8E">
      <w:pPr>
        <w:pStyle w:val="Heading2"/>
        <w:numPr>
          <w:ilvl w:val="0"/>
          <w:numId w:val="0"/>
        </w:numPr>
        <w:rPr>
          <w:rFonts w:asciiTheme="minorHAnsi" w:hAnsiTheme="minorHAnsi"/>
        </w:rPr>
      </w:pPr>
      <w:bookmarkStart w:id="52" w:name="_Toc389207918"/>
      <w:r w:rsidRPr="00703BBA">
        <w:rPr>
          <w:rFonts w:asciiTheme="minorHAnsi" w:hAnsiTheme="minorHAnsi"/>
        </w:rPr>
        <w:t>Part Two Research Questions</w:t>
      </w:r>
      <w:bookmarkEnd w:id="52"/>
    </w:p>
    <w:p w14:paraId="523DA112" w14:textId="77777777" w:rsidR="00806C21" w:rsidRDefault="00806C21" w:rsidP="005009D9">
      <w:bookmarkStart w:id="53" w:name="_Toc389207919"/>
      <w:r>
        <w:t>The research questions for this paper are:</w:t>
      </w:r>
    </w:p>
    <w:p w14:paraId="2159125F" w14:textId="77777777" w:rsidR="00806C21" w:rsidRDefault="00806C21" w:rsidP="005009D9">
      <w:pPr>
        <w:pStyle w:val="ListParagraph"/>
        <w:numPr>
          <w:ilvl w:val="0"/>
          <w:numId w:val="29"/>
        </w:numPr>
      </w:pPr>
      <w:bookmarkStart w:id="54" w:name="_Toc389207920"/>
      <w:bookmarkEnd w:id="53"/>
      <w:commentRangeStart w:id="55"/>
      <w:r w:rsidRPr="00703BBA">
        <w:t>What is the residence time of ocean water over the northern and southern reef flats</w:t>
      </w:r>
      <w:commentRangeEnd w:id="55"/>
      <w:r>
        <w:rPr>
          <w:rStyle w:val="CommentReference"/>
        </w:rPr>
        <w:commentReference w:id="55"/>
      </w:r>
      <w:r w:rsidRPr="00703BBA">
        <w:t>?</w:t>
      </w:r>
      <w:bookmarkEnd w:id="54"/>
      <w:r w:rsidRPr="00864DE9">
        <w:t xml:space="preserve"> </w:t>
      </w:r>
    </w:p>
    <w:p w14:paraId="71229063" w14:textId="77777777" w:rsidR="00806C21" w:rsidRDefault="00806C21" w:rsidP="005009D9">
      <w:pPr>
        <w:pStyle w:val="ListParagraph"/>
        <w:numPr>
          <w:ilvl w:val="0"/>
          <w:numId w:val="29"/>
        </w:numPr>
      </w:pPr>
      <w:r>
        <w:t>How are</w:t>
      </w:r>
      <w:r w:rsidRPr="00703BBA">
        <w:t xml:space="preserve"> current </w:t>
      </w:r>
      <w:r>
        <w:t>speeds, flow patterns, and residence time</w:t>
      </w:r>
      <w:r w:rsidRPr="00703BBA">
        <w:t xml:space="preserve"> a</w:t>
      </w:r>
      <w:r>
        <w:t>ffected by wave-, wind-, and tidal-forcing</w:t>
      </w:r>
      <w:r w:rsidRPr="00703BBA">
        <w:t>?</w:t>
      </w:r>
    </w:p>
    <w:p w14:paraId="560A29EA" w14:textId="77777777" w:rsidR="00806C21" w:rsidRDefault="00806C21" w:rsidP="00BB5B8E">
      <w:pPr>
        <w:pStyle w:val="Heading2"/>
        <w:numPr>
          <w:ilvl w:val="0"/>
          <w:numId w:val="0"/>
        </w:numPr>
        <w:rPr>
          <w:rFonts w:asciiTheme="minorHAnsi" w:hAnsiTheme="minorHAnsi"/>
        </w:rPr>
      </w:pPr>
      <w:r w:rsidRPr="00864DE9">
        <w:rPr>
          <w:rFonts w:asciiTheme="minorHAnsi" w:hAnsiTheme="minorHAnsi"/>
        </w:rPr>
        <w:lastRenderedPageBreak/>
        <w:t>Study Site</w:t>
      </w:r>
    </w:p>
    <w:p w14:paraId="5EF6CAE6" w14:textId="5018AA6F" w:rsidR="00806C21" w:rsidRDefault="00806C21" w:rsidP="005009D9">
      <w:pPr>
        <w:ind w:firstLine="576"/>
      </w:pPr>
      <w:r w:rsidRPr="00703BBA">
        <w:t>Faga’alu Bay, Tutuila, American Samoa (14.290738° S, 170.677836°W) is a V-shaped, reef-fringed embayment at the mouth of a small, steep-sided watershed (2.48 km</w:t>
      </w:r>
      <w:r w:rsidRPr="00703BBA">
        <w:rPr>
          <w:vertAlign w:val="superscript"/>
        </w:rPr>
        <w:t>2</w:t>
      </w:r>
      <w:r w:rsidRPr="00703BBA">
        <w:t>)(</w:t>
      </w:r>
      <w:r w:rsidR="00E959A2">
        <w:fldChar w:fldCharType="begin"/>
      </w:r>
      <w:r w:rsidR="00E959A2">
        <w:instrText xml:space="preserve"> REF _Ref392134749 \h </w:instrText>
      </w:r>
      <w:r w:rsidR="00E959A2">
        <w:fldChar w:fldCharType="separate"/>
      </w:r>
      <w:r w:rsidR="00E959A2">
        <w:t xml:space="preserve">Figure </w:t>
      </w:r>
      <w:r w:rsidR="00E959A2">
        <w:rPr>
          <w:noProof/>
        </w:rPr>
        <w:t>4</w:t>
      </w:r>
      <w:r w:rsidR="00E959A2">
        <w:fldChar w:fldCharType="end"/>
      </w:r>
      <w:r w:rsidRPr="00703BBA">
        <w:t xml:space="preserve">). An anthropogenically altered, vertical-walled, 10-20m deep </w:t>
      </w:r>
      <w:r>
        <w:t xml:space="preserve">paleo-stream </w:t>
      </w:r>
      <w:r w:rsidRPr="00703BBA">
        <w:t xml:space="preserve">channel extends from the mouth of Faga’alu Stream </w:t>
      </w:r>
      <w:r>
        <w:t xml:space="preserve">eastward </w:t>
      </w:r>
      <w:r w:rsidRPr="00703BBA">
        <w:t xml:space="preserve">to Pago Pago Bay. This deep channel </w:t>
      </w:r>
      <w:r w:rsidR="0091418E" w:rsidRPr="00703BBA">
        <w:t xml:space="preserve">(‘ava in Samoan language) </w:t>
      </w:r>
      <w:r w:rsidR="0091418E">
        <w:t>divides the reef into a larger s</w:t>
      </w:r>
      <w:r w:rsidRPr="00703BBA">
        <w:t>outhern and a smaller</w:t>
      </w:r>
      <w:r w:rsidR="0091418E">
        <w:t xml:space="preserve"> n</w:t>
      </w:r>
      <w:r w:rsidRPr="00703BBA">
        <w:t>orthern section. A microtidal regime varies semi-diurnally from approximately 0 to 1m, exposing parts of the shallow reef crest and reef flat at extreme low tides (&lt;0m MSL).</w:t>
      </w:r>
    </w:p>
    <w:p w14:paraId="3CD2D20A" w14:textId="05E4DC65" w:rsidR="00806C21" w:rsidRPr="009624FC" w:rsidRDefault="00806C21" w:rsidP="005009D9">
      <w:pPr>
        <w:ind w:firstLine="576"/>
      </w:pPr>
      <w:r w:rsidRPr="00703BBA">
        <w:t xml:space="preserve">Faga’alu Bay </w:t>
      </w:r>
      <w:r>
        <w:t xml:space="preserve">is </w:t>
      </w:r>
      <w:r w:rsidRPr="00703BBA">
        <w:t xml:space="preserve">situated on the western side of Pago Pago </w:t>
      </w:r>
      <w:r>
        <w:t>Bay</w:t>
      </w:r>
      <w:r w:rsidRPr="00703BBA">
        <w:t>, where it is protected by land from incoming swell from all directions except from the south to the east-south-east</w:t>
      </w:r>
      <w:r w:rsidR="00E959A2">
        <w:t xml:space="preserve"> (</w:t>
      </w:r>
      <w:r w:rsidR="00E959A2">
        <w:fldChar w:fldCharType="begin"/>
      </w:r>
      <w:r w:rsidR="00E959A2">
        <w:instrText xml:space="preserve"> REF _Ref392134749 \h </w:instrText>
      </w:r>
      <w:r w:rsidR="00E959A2">
        <w:fldChar w:fldCharType="separate"/>
      </w:r>
      <w:r w:rsidR="00E959A2">
        <w:t xml:space="preserve">Figure </w:t>
      </w:r>
      <w:r w:rsidR="00E959A2">
        <w:rPr>
          <w:noProof/>
        </w:rPr>
        <w:t>4</w:t>
      </w:r>
      <w:r w:rsidR="00E959A2">
        <w:fldChar w:fldCharType="end"/>
      </w:r>
      <w:r w:rsidR="00E959A2">
        <w:t>)</w:t>
      </w:r>
      <w:r w:rsidRPr="00703BBA">
        <w:t xml:space="preserve">. The surrounding high topography blocks wet-season northerly winds (October-April), but the bay is exposed to dry-season southeasterly </w:t>
      </w:r>
      <w:proofErr w:type="spellStart"/>
      <w:r w:rsidRPr="00703BBA">
        <w:t>tradewinds</w:t>
      </w:r>
      <w:proofErr w:type="spellEnd"/>
      <w:r w:rsidRPr="00703BBA">
        <w:t xml:space="preserve"> and accompanying </w:t>
      </w:r>
      <w:r>
        <w:t xml:space="preserve">short-period wind waves </w:t>
      </w:r>
      <w:r w:rsidRPr="00703BBA">
        <w:t>(May-September). Faga’alu is only open to a narrow window of swell directions (S-SE) and swells approaching from a southerly angle refract to the west to break directly on the reef, reducing the energy of breaking waves. Offshore</w:t>
      </w:r>
      <w:r>
        <w:t>,</w:t>
      </w:r>
      <w:r w:rsidRPr="00703BBA">
        <w:t xml:space="preserve"> </w:t>
      </w:r>
      <w:commentRangeStart w:id="56"/>
      <w:r>
        <w:t>significant wave height</w:t>
      </w:r>
      <w:r w:rsidRPr="00703BBA">
        <w:t xml:space="preserve"> </w:t>
      </w:r>
      <w:commentRangeEnd w:id="56"/>
      <w:r>
        <w:rPr>
          <w:rStyle w:val="CommentReference"/>
        </w:rPr>
        <w:commentReference w:id="56"/>
      </w:r>
      <w:r w:rsidRPr="00703BBA">
        <w:t>(H</w:t>
      </w:r>
      <w:r w:rsidRPr="00703BBA">
        <w:rPr>
          <w:vertAlign w:val="subscript"/>
        </w:rPr>
        <w:t>s</w:t>
      </w:r>
      <w:r w:rsidRPr="00703BBA">
        <w:t>) from southerly and southeasterly directions are generally less than 2.5m and rarely exceed 3m. Wave periods (</w:t>
      </w:r>
      <w:proofErr w:type="spellStart"/>
      <w:r w:rsidRPr="00703BBA">
        <w:t>T</w:t>
      </w:r>
      <w:r w:rsidRPr="00703BBA">
        <w:rPr>
          <w:vertAlign w:val="subscript"/>
        </w:rPr>
        <w:t>p</w:t>
      </w:r>
      <w:proofErr w:type="spellEnd"/>
      <w:r>
        <w:t>) are generally about 9 s or less, rarely exceed 13 s but occasionally reach 25 s</w:t>
      </w:r>
      <w:r w:rsidRPr="00703BBA">
        <w:t xml:space="preserve"> </w:t>
      </w:r>
      <w:r w:rsidRPr="00703BBA">
        <w:fldChar w:fldCharType="begin" w:fldLock="1"/>
      </w:r>
      <w:r w:rsidR="0028443C">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"title" : "Wave Response , Pago Pago Harbor , Island of Tutuila , Territory of American Samoa Coastal and Hydraulics Laboratory", "type" : "report" }, "uris" : [ "http://www.mendeley.com/documents/?uuid=0b6bb75f-5ede-4446-be51-1cb51209d1c3" ] } ], "mendeley" : { "previouslyFormattedCitation" : "(Thompson and Demirbilek, 2002)" }, "properties" : { "noteIndex" : 0 }, "schema" : "https://github.com/citation-style-language/schema/raw/master/csl-citation.json" }</w:instrText>
      </w:r>
      <w:r w:rsidRPr="00703BBA">
        <w:fldChar w:fldCharType="separate"/>
      </w:r>
      <w:r w:rsidR="00532115" w:rsidRPr="00532115">
        <w:rPr>
          <w:noProof/>
        </w:rPr>
        <w:t>(Thompson and Demirbilek, 2002)</w:t>
      </w:r>
      <w:r w:rsidRPr="00703BBA">
        <w:fldChar w:fldCharType="end"/>
      </w:r>
      <w:r w:rsidRPr="00703BBA">
        <w:t xml:space="preserve">. </w:t>
      </w:r>
      <w:r w:rsidRPr="00703BBA">
        <w:fldChar w:fldCharType="begin" w:fldLock="1"/>
      </w:r>
      <w:r w:rsidR="0028443C">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(2013)", "previouslyFormattedCitation" : "(Vetter, 2013)" }, "properties" : { "noteIndex" : 0 }, "schema" : "https://github.com/citation-style-language/schema/raw/master/csl-citation.json" }</w:instrText>
      </w:r>
      <w:r w:rsidRPr="00703BBA">
        <w:fldChar w:fldCharType="separate"/>
      </w:r>
      <w:r w:rsidRPr="00703BBA">
        <w:rPr>
          <w:noProof/>
        </w:rPr>
        <w:t>Vetter (2013)</w:t>
      </w:r>
      <w:r w:rsidRPr="00703BBA">
        <w:fldChar w:fldCharType="end"/>
      </w:r>
      <w:r w:rsidRPr="00703BBA">
        <w:t xml:space="preserve"> recorded peak significant wave heights on the forereef in Faga’alu up to 1.7m</w:t>
      </w:r>
      <w:r>
        <w:t>,</w:t>
      </w:r>
      <w:r w:rsidRPr="00703BBA">
        <w:t xml:space="preserve"> but wave heights greater than 1</w:t>
      </w:r>
      <w:r>
        <w:t xml:space="preserve"> </w:t>
      </w:r>
      <w:r w:rsidRPr="00703BBA">
        <w:t>m were rare</w:t>
      </w:r>
      <w:r>
        <w:t xml:space="preserve"> (</w:t>
      </w:r>
      <w:r>
        <w:fldChar w:fldCharType="begin"/>
      </w:r>
      <w:r>
        <w:instrText xml:space="preserve"> REF _Ref390325374 \h </w:instrText>
      </w:r>
      <w:r w:rsidR="005009D9">
        <w:instrText xml:space="preserve"> \* MERGEFORMAT </w:instrText>
      </w:r>
      <w:r>
        <w:fldChar w:fldCharType="separate"/>
      </w:r>
      <w:r w:rsidR="00E959A2">
        <w:t xml:space="preserve">Figure </w:t>
      </w:r>
      <w:r w:rsidR="00E959A2">
        <w:rPr>
          <w:noProof/>
        </w:rPr>
        <w:t>5</w:t>
      </w:r>
      <w:r>
        <w:fldChar w:fldCharType="end"/>
      </w:r>
      <w:r>
        <w:t>)</w:t>
      </w:r>
      <w:r w:rsidRPr="00703BBA">
        <w:t>. Given that the reef crest is nearly exposed at low tide, cross-reef transfer of water and wave energy is strongly dependent on the tidal sta</w:t>
      </w:r>
      <w:r>
        <w:t xml:space="preserve">ge and wave setup.  </w:t>
      </w:r>
    </w:p>
    <w:p w14:paraId="7F9CC7A7" w14:textId="77777777" w:rsidR="00806C21" w:rsidRDefault="00806C21" w:rsidP="005009D9">
      <w:pPr>
        <w:keepNext/>
      </w:pPr>
      <w:r>
        <w:rPr>
          <w:noProof/>
        </w:rPr>
        <w:drawing>
          <wp:inline distT="0" distB="0" distL="0" distR="0" wp14:anchorId="5D9AE209" wp14:editId="19DE65D6">
            <wp:extent cx="5266931" cy="2352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MG_7573e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624" cy="2356112"/>
                    </a:xfrm>
                    <a:prstGeom prst="rect">
                      <a:avLst/>
                    </a:prstGeom>
                  </pic:spPr>
                </pic:pic>
              </a:graphicData>
            </a:graphic>
          </wp:inline>
        </w:drawing>
      </w:r>
    </w:p>
    <w:p w14:paraId="3CA43CD1" w14:textId="4C707F74" w:rsidR="00806C21" w:rsidRPr="009962F7" w:rsidRDefault="00806C21" w:rsidP="005009D9">
      <w:pPr>
        <w:pStyle w:val="Caption"/>
      </w:pPr>
      <w:bookmarkStart w:id="57" w:name="_Ref390325374"/>
      <w:bookmarkStart w:id="58" w:name="_Ref390272497"/>
      <w:r>
        <w:t xml:space="preserve">Figure </w:t>
      </w:r>
      <w:fldSimple w:instr=" SEQ Figure \* ARABIC ">
        <w:r w:rsidR="00E959A2">
          <w:rPr>
            <w:noProof/>
          </w:rPr>
          <w:t>5</w:t>
        </w:r>
      </w:fldSimple>
      <w:bookmarkEnd w:id="57"/>
      <w:r>
        <w:t>. According to wave ga</w:t>
      </w:r>
      <w:r w:rsidR="00E959A2">
        <w:t>u</w:t>
      </w:r>
      <w:r>
        <w:t>ge data, significant wave heights on the southern reef crest rarely exceed 2m but have been observed several times in the field coinciding with smooth seas and light winds in the wet season</w:t>
      </w:r>
      <w:bookmarkEnd w:id="58"/>
      <w:r>
        <w:t>. Author included in photo for scale. Photo: Robert Koch, Am. Samoa Coastal Zone Management Program (ASCMP)</w:t>
      </w:r>
    </w:p>
    <w:p w14:paraId="03BDEE2E" w14:textId="77777777" w:rsidR="00806C21" w:rsidRPr="008A3FF6" w:rsidRDefault="00806C21" w:rsidP="00BB5B8E">
      <w:pPr>
        <w:pStyle w:val="Heading2"/>
        <w:numPr>
          <w:ilvl w:val="0"/>
          <w:numId w:val="0"/>
        </w:numPr>
        <w:rPr>
          <w:rFonts w:asciiTheme="minorHAnsi" w:hAnsiTheme="minorHAnsi"/>
        </w:rPr>
      </w:pPr>
      <w:bookmarkStart w:id="59" w:name="_Toc389207922"/>
      <w:r w:rsidRPr="00703BBA">
        <w:rPr>
          <w:rFonts w:asciiTheme="minorHAnsi" w:hAnsiTheme="minorHAnsi"/>
        </w:rPr>
        <w:t>Methods</w:t>
      </w:r>
      <w:bookmarkEnd w:id="59"/>
    </w:p>
    <w:p w14:paraId="2866FC6E" w14:textId="0B73ACBB" w:rsidR="00806C21" w:rsidRDefault="00806C21" w:rsidP="005009D9">
      <w:pPr>
        <w:ind w:firstLine="709"/>
      </w:pPr>
      <w:r w:rsidRPr="00703BBA">
        <w:t xml:space="preserve">While </w:t>
      </w:r>
      <w:r w:rsidRPr="00703BBA">
        <w:fldChar w:fldCharType="begin" w:fldLock="1"/>
      </w:r>
      <w:r w:rsidR="0028443C">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(2013)", "previouslyFormattedCitation" : "(Vetter, 2013)" }, "properties" : { "noteIndex" : 0 }, "schema" : "https://github.com/citation-style-language/schema/raw/master/csl-citation.json" }</w:instrText>
      </w:r>
      <w:r w:rsidRPr="00703BBA">
        <w:fldChar w:fldCharType="separate"/>
      </w:r>
      <w:r w:rsidRPr="00703BBA">
        <w:rPr>
          <w:noProof/>
        </w:rPr>
        <w:t>Vetter (2013)</w:t>
      </w:r>
      <w:r w:rsidRPr="00703BBA">
        <w:fldChar w:fldCharType="end"/>
      </w:r>
      <w:r w:rsidRPr="00703BBA">
        <w:t xml:space="preserve"> used wave/tide data and current speed in the main channel to calculate flushing time, those calculations are highly dependent on the estimation of total volume in the bay and </w:t>
      </w:r>
      <w:r>
        <w:t>are reliant on bathymetric</w:t>
      </w:r>
      <w:r w:rsidRPr="00703BBA">
        <w:t xml:space="preserve"> data which is not well verified. Calculations of flushing time </w:t>
      </w:r>
      <w:r>
        <w:t xml:space="preserve">based on a few point measurements of current velocity </w:t>
      </w:r>
      <w:r w:rsidRPr="00703BBA">
        <w:t xml:space="preserve">also do not provide information on the spatial distribution of flow speeds or specific flow paths over the reef. Since it is known that residence time of water, in </w:t>
      </w:r>
      <w:r w:rsidRPr="00703BBA">
        <w:lastRenderedPageBreak/>
        <w:t xml:space="preserve">addition to water quality, is a strong control on coral health, it is desirable to characterize spatially distributed residence times in relation </w:t>
      </w:r>
      <w:r>
        <w:t>to wave, wind, and tide forcing</w:t>
      </w:r>
      <w:r w:rsidRPr="00703BBA">
        <w:t xml:space="preserve">. </w:t>
      </w:r>
    </w:p>
    <w:p w14:paraId="11EED7C3" w14:textId="77777777" w:rsidR="00806C21" w:rsidRPr="0039795F" w:rsidRDefault="00806C21" w:rsidP="000665AA">
      <w:pPr>
        <w:pStyle w:val="Heading3"/>
        <w:rPr>
          <w:b w:val="0"/>
        </w:rPr>
      </w:pPr>
      <w:r w:rsidRPr="0039795F">
        <w:t>Eulerian vs. Lagrangian methods</w:t>
      </w:r>
    </w:p>
    <w:p w14:paraId="12D656F7" w14:textId="5EFDA450" w:rsidR="00E959A2" w:rsidRDefault="00806C21" w:rsidP="005009D9">
      <w:pPr>
        <w:ind w:firstLine="709"/>
      </w:pPr>
      <w:r w:rsidRPr="00703BBA">
        <w:t xml:space="preserve">To characterize the </w:t>
      </w:r>
      <w:r>
        <w:t>flow</w:t>
      </w:r>
      <w:r w:rsidRPr="00703BBA">
        <w:t xml:space="preserve"> pattern over the reef flat in Faga’alu Bay, and </w:t>
      </w:r>
      <w:r>
        <w:t xml:space="preserve">to </w:t>
      </w:r>
      <w:r w:rsidRPr="00703BBA">
        <w:t xml:space="preserve">determine the relationship between </w:t>
      </w:r>
      <w:r>
        <w:t>wave- and wind-</w:t>
      </w:r>
      <w:r w:rsidRPr="00703BBA">
        <w:t xml:space="preserve">forcing and residence time of water over the reef flat, a combination of </w:t>
      </w:r>
      <w:r>
        <w:t>Eulerian and Lagrangian measurements was</w:t>
      </w:r>
      <w:r w:rsidRPr="00703BBA">
        <w:t xml:space="preserve"> used.</w:t>
      </w:r>
      <w:r w:rsidRPr="00452899">
        <w:rPr>
          <w:color w:val="000000" w:themeColor="text1"/>
        </w:rPr>
        <w:t xml:space="preserve"> </w:t>
      </w:r>
      <w:r w:rsidRPr="00703BBA">
        <w:rPr>
          <w:color w:val="000000" w:themeColor="text1"/>
        </w:rPr>
        <w:t>I</w:t>
      </w:r>
      <w:r w:rsidRPr="00A00416">
        <w:rPr>
          <w:color w:val="000000" w:themeColor="text1"/>
        </w:rPr>
        <w:t xml:space="preserve">n </w:t>
      </w:r>
      <w:r w:rsidRPr="00751DDF">
        <w:t>fluid dynamics</w:t>
      </w:r>
      <w:r w:rsidRPr="00703BBA">
        <w:rPr>
          <w:color w:val="000000" w:themeColor="text1"/>
        </w:rPr>
        <w:t xml:space="preserve"> there are two ways to quantify the flow field: 1) the </w:t>
      </w:r>
      <w:r w:rsidRPr="00703BBA">
        <w:rPr>
          <w:bCs/>
          <w:color w:val="000000" w:themeColor="text1"/>
        </w:rPr>
        <w:t xml:space="preserve">Lagrangian </w:t>
      </w:r>
      <w:r>
        <w:rPr>
          <w:bCs/>
          <w:color w:val="000000" w:themeColor="text1"/>
        </w:rPr>
        <w:t>perspective observes an</w:t>
      </w:r>
      <w:r w:rsidRPr="00703BBA">
        <w:rPr>
          <w:color w:val="000000" w:themeColor="text1"/>
        </w:rPr>
        <w:t xml:space="preserve"> individual </w:t>
      </w:r>
      <w:r w:rsidRPr="00751DDF">
        <w:t>fluid parcel</w:t>
      </w:r>
      <w:r w:rsidRPr="00A00416">
        <w:rPr>
          <w:color w:val="000000" w:themeColor="text1"/>
        </w:rPr>
        <w:t xml:space="preserve"> as</w:t>
      </w:r>
      <w:r w:rsidRPr="00703BBA">
        <w:rPr>
          <w:color w:val="000000" w:themeColor="text1"/>
        </w:rPr>
        <w:t xml:space="preserve"> it moves through space and time, 2) t</w:t>
      </w:r>
      <w:r w:rsidRPr="00703BBA">
        <w:t xml:space="preserve">he </w:t>
      </w:r>
      <w:r w:rsidRPr="00703BBA">
        <w:rPr>
          <w:bCs/>
        </w:rPr>
        <w:t xml:space="preserve">Eulerian </w:t>
      </w:r>
      <w:r>
        <w:rPr>
          <w:bCs/>
        </w:rPr>
        <w:t>perspective</w:t>
      </w:r>
      <w:r w:rsidRPr="00703BBA">
        <w:t xml:space="preserve"> focu</w:t>
      </w:r>
      <w:r>
        <w:t>ses on specific locations, observing the fluid flowing past that location over time</w:t>
      </w:r>
      <w:r w:rsidRPr="00703BBA">
        <w:t>.</w:t>
      </w:r>
      <w:r>
        <w:t xml:space="preserve"> Eulerian methods typically characterize water circulation </w:t>
      </w:r>
      <w:r w:rsidRPr="00703BBA">
        <w:t xml:space="preserve">on the reef </w:t>
      </w:r>
      <w:r>
        <w:t>using bottom-mounted instruments to record wave height and period, current speed and direction, and/or tidal elevation</w:t>
      </w:r>
      <w:r w:rsidRPr="00703BBA">
        <w:t xml:space="preserve"> </w:t>
      </w:r>
      <w:r w:rsidRPr="00703BBA">
        <w:fldChar w:fldCharType="begin" w:fldLock="1"/>
      </w:r>
      <w:r w:rsidR="0028443C">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"(Presto et al., 2006; Storlazzi et al., 2009)" }, "properties" : { "noteIndex" : 0 }, "schema" : "https://github.com/citation-style-language/schema/raw/master/csl-citation.json" }</w:instrText>
      </w:r>
      <w:r w:rsidRPr="00703BBA">
        <w:fldChar w:fldCharType="separate"/>
      </w:r>
      <w:r w:rsidRPr="002369CC">
        <w:rPr>
          <w:noProof/>
        </w:rPr>
        <w:t>(Presto et al., 2006; Storlazzi et al., 2009)</w:t>
      </w:r>
      <w:r w:rsidRPr="00703BBA">
        <w:fldChar w:fldCharType="end"/>
      </w:r>
      <w:r>
        <w:t xml:space="preserve">. </w:t>
      </w:r>
    </w:p>
    <w:p w14:paraId="12D8187A" w14:textId="02921A73" w:rsidR="00806C21" w:rsidRDefault="00806C21" w:rsidP="005009D9">
      <w:pPr>
        <w:ind w:firstLine="709"/>
      </w:pPr>
      <w:r>
        <w:t>C</w:t>
      </w:r>
      <w:r w:rsidRPr="00703BBA">
        <w:t>ollecting high spat</w:t>
      </w:r>
      <w:r>
        <w:t xml:space="preserve">ial resolution data of </w:t>
      </w:r>
      <w:r w:rsidRPr="00703BBA">
        <w:t xml:space="preserve">hydrodynamic processes </w:t>
      </w:r>
      <w:r>
        <w:t xml:space="preserve">using strictly Eulerian methods </w:t>
      </w:r>
      <w:r w:rsidRPr="00703BBA">
        <w:t xml:space="preserve">is </w:t>
      </w:r>
      <w:r>
        <w:t xml:space="preserve">expensive and </w:t>
      </w:r>
      <w:r w:rsidRPr="00703BBA">
        <w:t xml:space="preserve">logistically difficult </w:t>
      </w:r>
      <w:r>
        <w:fldChar w:fldCharType="begin" w:fldLock="1"/>
      </w:r>
      <w:r w:rsidR="0028443C">
        <w:instrText>ADDIN CSL_CITATION { "citationItems" : [ { "id" : "ITEM-1",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"ITEM-1", "issue" : "12", "issued" : { "date-parts" : [ [ "2004", "8" ] ] }, "page" : "1397-1419", "title" : "Wave- and tidally-driven flow and sediment flux across a fringing coral reef: Southern Molokai, Hawaii", "type" : "article-journal", "volume" : "24" }, "uris" : [ "http://www.mendeley.com/documents/?uuid=5a2e8cd3-5cd2-4faa-8b76-8a6fc94298c6" ] }, { "id" : "ITEM-2", "itemData" : { "DOI" : "10.1016/j.csr.2005.12.006", "ISSN" : "02784343", "author" : [ { "dropping-particle" : "", "family" : "Storlazzi", "given" : "Curt D.", "non-dropping-particle" : "", "parse-names" : false, "suffix" : "" }, { "dropping-particle" : "", "family" : "McManus", "given" : "M.a.", "non-dropping-particle" : "", "parse-names" : false, "suffix" : "" }, { "dropping-particle" : "", "family" : "Logan", "given" : "J.B.", "non-dropping-particle" : "", "parse-names" : false, "suffix" : "" }, { "dropping-particle" : "", "family" : "McLaughlin", "given" : "B.E.", "non-dropping-particle" : "", "parse-names" : false, "suffix" : "" } ], "container-title" : "Continental Shelf Research", "id" : "ITEM-2", "issue" : "3", "issued" : { "date-parts" : [ [ "2006", "3" ] ] }, "page" : "401-421", "title" : "Cross-shore velocity shear, eddies and heterogeneity in water column properties over fringing coral reefs: West Maui, Hawaii", "type" : "article-journal", "volume" : "26" }, "uris" : [ "http://www.mendeley.com/documents/?uuid=ddab977d-98b8-40e9-a928-a11d5b7e5518" ] } ], "mendeley" : { "previouslyFormattedCitation" : "(Storlazzi et al., 2006b, 2004)" }, "properties" : { "noteIndex" : 0 }, "schema" : "https://github.com/citation-style-language/schema/raw/master/csl-citation.json" }</w:instrText>
      </w:r>
      <w:r>
        <w:fldChar w:fldCharType="separate"/>
      </w:r>
      <w:r w:rsidR="00532115" w:rsidRPr="00532115">
        <w:rPr>
          <w:noProof/>
        </w:rPr>
        <w:t>(Storlazzi et al., 2006b, 2004)</w:t>
      </w:r>
      <w:r>
        <w:fldChar w:fldCharType="end"/>
      </w:r>
      <w:r w:rsidRPr="00703BBA">
        <w:t>. While</w:t>
      </w:r>
      <w:r>
        <w:t xml:space="preserve"> </w:t>
      </w:r>
      <w:r w:rsidRPr="00703BBA">
        <w:t xml:space="preserve">remote sensing is useful </w:t>
      </w:r>
      <w:commentRangeStart w:id="60"/>
      <w:commentRangeStart w:id="61"/>
      <w:r w:rsidRPr="00703BBA">
        <w:t xml:space="preserve">to map the </w:t>
      </w:r>
      <w:r w:rsidR="00E959A2">
        <w:t>spatio</w:t>
      </w:r>
      <w:r w:rsidRPr="00703BBA">
        <w:t xml:space="preserve">temporal distribution of </w:t>
      </w:r>
      <w:r>
        <w:t>flood</w:t>
      </w:r>
      <w:r w:rsidRPr="00703BBA">
        <w:t xml:space="preserve"> plume boundaries </w:t>
      </w:r>
      <w:commentRangeEnd w:id="60"/>
      <w:r>
        <w:rPr>
          <w:rStyle w:val="CommentReference"/>
        </w:rPr>
        <w:commentReference w:id="60"/>
      </w:r>
      <w:commentRangeEnd w:id="61"/>
      <w:r>
        <w:rPr>
          <w:rStyle w:val="CommentReference"/>
        </w:rPr>
        <w:commentReference w:id="61"/>
      </w:r>
      <w:r w:rsidRPr="00703BBA">
        <w:fldChar w:fldCharType="begin" w:fldLock="1"/>
      </w:r>
      <w:r w:rsidR="0028443C">
        <w:instrText>ADDIN CSL_CITATION { "citationItems" : [ { "id" : "ITEM-1", "itemData" : { "ISBN" : "0278-4343", "author" : [ { "dropping-particle" : "", "family" : "Warrick", "given" : "J A", "non-dropping-particle" : "", "parse-names" : false, "suffix" : "" }, { "dropping-particle" : "", "family" : "DiGiacomo", "given" : "P M", "non-dropping-particle" : "", "parse-names" : false, "suffix" : "" }, { "dropping-particle" : "", "family" : "Weisberg", "given" : "S B", "non-dropping-particle" : "", "parse-names" : false, "suffix" : "" }, { "dropping-particle" : "", "family" : "Nezlin", "given" : "N P", "non-dropping-particle" : "", "parse-names" : false, "suffix" : "" }, { "dropping-particle" : "", "family" : "Mengel", "given" : "M", "non-dropping-particle" : "", "parse-names" : false, "suffix" : "" }, { "dropping-particle" : "", "family" : "Jones", "given" : "B H", "non-dropping-particle" : "", "parse-names" : false, "suffix" : "" }, { "dropping-particle" : "", "family" : "Ohlmann", "given" : "J C", "non-dropping-particle" : "", "parse-names" : false, "suffix" : "" }, { "dropping-particle" : "", "family" : "Washburn", "given" : "L", "non-dropping-particle" : "", "parse-names" : false, "suffix" : "" }, { "dropping-particle" : "", "family" : "Terrill", "given" : "E J", "non-dropping-particle" : "", "parse-names" : false, "suffix" : "" }, { "dropping-particle" : "", "family" : "Farnsworth", "given" : "K L", "non-dropping-particle" : "", "parse-names" : false, "suffix" : "" } ], "container-title" : "Continental Shelf Research", "id" : "ITEM-1", "issue" : "19", "issued" : { "date-parts" : [ [ "2007" ] ] }, "page" : "2427-2448", "title" : "River plume patterns and dynamics within the Southern California Bight", "type" : "article-journal", "volume" : "27" }, "uris" : [ "http://www.mendeley.com/documents/?uuid=88e9d535-c249-4cf1-bb84-5229e5d8792f" ] }, { "id" : "ITEM-2", "itemData" : { "DOI" : "10.2112/JCOASTRES-D-11-00025.1", "ISSN" : "0749-0208", "author" : [ { "dropping-particle" : "", "family" : "Klemas", "given" : "Victor", "non-dropping-particle" : "", "parse-names" : false, "suffix" : "" } ], "container-title" : "Journal of Coastal Research", "id" : "ITEM-2", "issued" : { "date-parts" : [ [ "2012", "1" ] ] }, "page" : "1-7", "title" : "Remote Sensing of Coastal Plumes and Ocean Fronts: Overview and Case Study", "type" : "article-journal", "volume" : "278" }, "uris" : [ "http://www.mendeley.com/documents/?uuid=a2943264-d08b-4963-8940-81a70b5a26fd" ] } ], "mendeley" : { "previouslyFormattedCitation" : "(Klemas, 2012; Warrick et al., 2007)" }, "properties" : { "noteIndex" : 0 }, "schema" : "https://github.com/citation-style-language/schema/raw/master/csl-citation.json" }</w:instrText>
      </w:r>
      <w:r w:rsidRPr="00703BBA">
        <w:fldChar w:fldCharType="separate"/>
      </w:r>
      <w:r w:rsidR="00532115" w:rsidRPr="00532115">
        <w:rPr>
          <w:noProof/>
        </w:rPr>
        <w:t>(Klemas, 2012; Warrick et al., 2007)</w:t>
      </w:r>
      <w:r w:rsidRPr="00703BBA">
        <w:fldChar w:fldCharType="end"/>
      </w:r>
      <w:r w:rsidRPr="00703BBA">
        <w:t>, the underlying current circulation is a strong control on sediment transport that may not be quantified by even high resolution remote sensing of plumes</w:t>
      </w:r>
      <w:r>
        <w:t>. Spatially distributed wave height, current speeds, and flow patterns can be predicted by hydrodynamic</w:t>
      </w:r>
      <w:r w:rsidRPr="00703BBA">
        <w:t xml:space="preserve"> computer models</w:t>
      </w:r>
      <w:r>
        <w:t xml:space="preserve"> </w:t>
      </w:r>
      <w:r>
        <w:fldChar w:fldCharType="begin" w:fldLock="1"/>
      </w:r>
      <w:r w:rsidR="0028443C">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"mendeley" : { "previouslyFormattedCitation" : "(Hoeke et al., 2011)" }, "properties" : { "noteIndex" : 0 }, "schema" : "https://github.com/citation-style-language/schema/raw/master/csl-citation.json" }</w:instrText>
      </w:r>
      <w:r>
        <w:fldChar w:fldCharType="separate"/>
      </w:r>
      <w:r w:rsidRPr="00AC6F5F">
        <w:rPr>
          <w:noProof/>
        </w:rPr>
        <w:t>(Hoeke et al., 2011)</w:t>
      </w:r>
      <w:r>
        <w:fldChar w:fldCharType="end"/>
      </w:r>
      <w:r>
        <w:t>, but models typically</w:t>
      </w:r>
      <w:r w:rsidRPr="00703BBA">
        <w:t xml:space="preserve"> require accurate bathymetry, detailed forcing data, and significant modeling expertise </w:t>
      </w:r>
      <w:r w:rsidRPr="00703BBA">
        <w:fldChar w:fldCharType="begin" w:fldLock="1"/>
      </w:r>
      <w:r w:rsidR="0028443C">
        <w:instrText>ADDIN CSL_CITATION { "citationItems" : [ { "id" : "ITEM-1", "itemData" : { "author" : [ { "dropping-particle" : "", "family" : "King", "given" : "David B.", "non-dropping-particle" : "", "parse-names" : false, "suffix" : "" }, { "dropping-particle" : "", "family" : "Lackey", "given" : "Tahirih C", "non-dropping-particle" : "", "parse-names" : false, "suffix" : "" }, { "dropping-particle" : "", "family" : "Gailani", "given" : "Joseph Z", "non-dropping-particle" : "", "parse-names" : false, "suffix" : "" }, { "dropping-particle" : "", "family" : "Shafer", "given" : "Deborah J", "non-dropping-particle" : "", "parse-names" : false, "suffix" : "" } ], "container-title" : "Proceedings of the 12th International Coral Reef Symposium", "id" : "ITEM-1", "issued" : { "date-parts" : [ [ "2012" ] ] }, "publisher-place" : "Cairns, Australia", "title" : "Fate of Suspended Dredge Material at Apra Harbor, Guam: Particle Tracking Around Coral Reefs", "type" : "paper-conference" }, "uris" : [ "http://www.mendeley.com/documents/?uuid=9c957ac0-1274-42ad-ab82-58aa3d2d2c71" ] }, { "id" : "ITEM-2", "itemData" : { "DOI" : "10.1016/j.ecss.2009.06.029", "ISSN" : "02727714", "author" : [ { "dropping-particle" : "", "family" : "Wolanski", "given" : "Eric", "non-dropping-particle" : "", "parse-names" : false, "suffix" : "" }, { "dropping-particle" : "", "family" : "Martinez", "given" : "Jonathan a.", "non-dropping-particle" : "", "parse-names" : false, "suffix" : "" }, { "dropping-particle" : "", "family" : "Richmond", "given" : "Robert H.", "non-dropping-particle" : "", "parse-names" : false, "suffix" : "" } ], "container-title" : "Estuarine, Coastal and Shelf Science", "id" : "ITEM-2", "issue" : "2", "issued" : { "date-parts" : [ [ "2009", "9" ] ] }, "page" : "259-268", "publisher" : "Elsevier Ltd", "title" : "Quantifying the impact of watershed urbanization on a coral reef: Maunalua Bay, Hawaii", "type" : "article-journal", "volume" : "84" }, "uris" : [ "http://www.mendeley.com/documents/?uuid=113ef700-ca1c-4e1b-ab68-56e2bdd7d406" ] }, { "id" : "ITEM-3", "itemData" : { "author" : [ { "dropping-particle" : "", "family" : "Hoeke", "given" : "R K", "non-dropping-particle" : "", "parse-names" : false, "suffix" : "" } ], "container-title" : "Engineering and Physical Sciences", "id" : "ITEM-3", "issued" : { "date-parts" : [ [ "2010" ] ] }, "publisher" : "James Cook University", "title" : "An investigation of wave-dominated coral reef hydrodynamics", "type" : "thesis", "volume" : "Ph.D." }, "uris" : [ "http://www.mendeley.com/documents/?uuid=511d71f7-4fd5-4ecc-86ff-06adde29d703" ] } ], "mendeley" : { "previouslyFormattedCitation" : "(Hoeke, 2010; King et al., 2012; Wolanski et al., 2009)" }, "properties" : { "noteIndex" : 0 }, "schema" : "https://github.com/citation-style-language/schema/raw/master/csl-citation.json" }</w:instrText>
      </w:r>
      <w:r w:rsidRPr="00703BBA">
        <w:fldChar w:fldCharType="separate"/>
      </w:r>
      <w:r w:rsidR="00532115" w:rsidRPr="00532115">
        <w:rPr>
          <w:noProof/>
        </w:rPr>
        <w:t>(Hoeke, 2010; King et al., 2012; Wolanski et al., 2009)</w:t>
      </w:r>
      <w:r w:rsidRPr="00703BBA">
        <w:fldChar w:fldCharType="end"/>
      </w:r>
      <w:r w:rsidRPr="00703BBA">
        <w:t>.</w:t>
      </w:r>
      <w:r>
        <w:t xml:space="preserve"> Lagrangian method</w:t>
      </w:r>
      <w:r w:rsidR="00E959A2">
        <w:t>s including the use of GPS-logg</w:t>
      </w:r>
      <w:r>
        <w:t xml:space="preserve">ing drifters have been used to map flow patterns over reef flats to compare to Eulerian descriptions of flow speeds </w:t>
      </w:r>
      <w:r>
        <w:fldChar w:fldCharType="begin" w:fldLock="1"/>
      </w:r>
      <w:r w:rsidR="0028443C">
        <w:instrText>ADDIN CSL_CITATION { "citationItems" : [ { "id" : "ITEM-1", "itemData" : { "DOI" : "10.4319/lo.2012.57.2.0401", "ISSN" : "00243590", "author" : [ { "dropping-particle" : "", "family" : "Wyatt", "given" : "Alex S. J.", "non-dropping-particle" : "", "parse-names" : false, "suffix" : "" }, { "dropping-particle" : "", "family" : "Falter", "given" : "James L.", "non-dropping-particle" : "", "parse-names" : false, "suffix" : "" }, { "dropping-particle" : "", "family" : "Lowe", "given" : "Ryan J.", "non-dropping-particle" : "", "parse-names" : false, "suffix" : "" }, { "dropping-particle" : "", "family" : "Humphries", "given" : "Stuart", "non-dropping-particle" : "", "parse-names" : false, "suffix" : "" }, { "dropping-particle" : "", "family" : "Waite", "given" : "Anya M.", "non-dropping-particle" : "", "parse-names" : false, "suffix" : "" } ], "container-title" : "Limnology and Oceanography", "id" : "ITEM-1", "issue" : "2", "issued" : { "date-parts" : [ [ "2012" ] ] }, "page" : "401-419", "title" : "Oceanographic forcing of nutrient uptake and release over a fringing coral reef", "type" : "article-journal", "volume" : "57" }, "uris" : [ "http://www.mendeley.com/documents/?uuid=a730be49-96eb-4294-97b4-06c04ec99135" ] }, { "id" : "ITEM-2",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"ITEM-2", "issue" : "12", "issued" : { "date-parts" : [ [ "2004", "8" ] ] }, "page" : "1397-1419", "title" : "Wave- and tidally-driven flow and sediment flux across a fringing coral reef: Southern Molokai, Hawaii", "type" : "article-journal", "volume" : "24" }, "uris" : [ "http://www.mendeley.com/documents/?uuid=5a2e8cd3-5cd2-4faa-8b76-8a6fc94298c6" ] }, { "id" : "ITEM-3", "itemData" : { "DOI" : "10.1007/s00338-006-0121-x", "ISSN" : "0722-4028", "author" : [ { "dropping-particle" : "", "family" : "Storlazzi", "given" : "Curt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"ITEM-3",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"previouslyFormattedCitation" : "(Storlazzi et al., 2006a, 2004; Wyatt et al., 2012)" }, "properties" : { "noteIndex" : 0 }, "schema" : "https://github.com/citation-style-language/schema/raw/master/csl-citation.json" }</w:instrText>
      </w:r>
      <w:r>
        <w:fldChar w:fldCharType="separate"/>
      </w:r>
      <w:r w:rsidR="00532115" w:rsidRPr="00532115">
        <w:rPr>
          <w:noProof/>
        </w:rPr>
        <w:t>(Storlazzi et al., 2006a, 2004; Wyatt et al., 2012)</w:t>
      </w:r>
      <w:r>
        <w:fldChar w:fldCharType="end"/>
      </w:r>
      <w:r>
        <w:t xml:space="preserve"> or validate hydrodynamic computer models </w:t>
      </w:r>
      <w:r>
        <w:fldChar w:fldCharType="begin" w:fldLock="1"/>
      </w:r>
      <w:r w:rsidR="0028443C">
        <w:instrText>ADDIN CSL_CITATION { "citationItems" : [ { "id" : "ITEM-1", "itemData" : { "DOI" : "10.1016/j.marpolbul.2010.06.023", "ISSN" : "1879-3363", "PMID" : "20637477", "abstract" : "The south-west lagoon of New Caledonia is a wide semi-open coral reef lagoon bounded by an intertidal barrier reef and bisected by numerous deep inlets. This paper synthesizes findings from the 2000-2008 French National Program EC2CO-PNEC relative to the circulation and the transport of suspended particles in this lagoon. Numerical model development (hydrodynamic, fine suspended sediment transport, wind-wave, small-scale atmospheric circulation) allowed the determination of circulation patterns in the lagoon and the charting of residence time, the later of which has been recently used in a series of ecological studies. Topical studies based on field measurements permitted the parameterisation of wave set-up induced by the swell breaking on the reef barrier and the validation of a wind-wave model in a fetch-limited environment. The analysis of spatial and temporal variability of suspended matter concentration over short and long time-scales, the measurement of grain size distribution and the density of suspended matter (1.27 kg l(-1)), and the estimation of erodibility of heterogeneous (sand/mud, terrigenous/biogenic) soft bottoms was also conducted. Aggregates were shown to be more abundant near or around reefs and a possible biological influence on this aggregation is discussed. Optical measurements enabled the quantification of suspended matter either in situ (monochromatic measurements) or remotely (surface spectral measurements and satellite observations) and provided indirect calibration and validation of a suspended sediment transport model. The processes that warrant further investigation in order to improve our knowledge of circulation and suspended sediment transport in the New Caledonia lagoon as well as in other coral reef areas are discussed, as are the relevance and reliability of the numerical models for this endeavour.", "author" : [ { "dropping-particle" : "", "family" : "Ouillon", "given" : "S", "non-dropping-particle" : "", "parse-names" : false, "suffix" : "" }, { "dropping-particle" : "", "family" : "Douillet", "given" : "P", "non-dropping-particle" : "", "parse-names" : false, "suffix" : "" }, { "dropping-particle" : "", "family" : "Lefebvre", "given" : "J P", "non-dropping-particle" : "", "parse-names" : false, "suffix" : "" }, { "dropping-particle" : "", "family" : "Gendre", "given" : "R", "non-dropping-particle" : "Le", "parse-names" : false, "suffix" : "" }, { "dropping-particle" : "", "family" : "Jouon", "given" : "a", "non-dropping-particle" : "", "parse-names" : false, "suffix" : "" }, { "dropping-particle" : "", "family" : "Bonneton", "given" : "P", "non-dropping-particle" : "", "parse-names" : false, "suffix" : "" }, { "dropping-particle" : "", "family" : "Fernandez", "given" : "J M", "non-dropping-particle" : "", "parse-names" : false, "suffix" : "" }, { "dropping-particle" : "", "family" : "Chevillon", "given" : "C", "non-dropping-particle" : "", "parse-names" : false, "suffix" : "" }, { "dropping-particle" : "", "family" : "Magand", "given" : "O", "non-dropping-particle" : "", "parse-names" : false, "suffix" : "" }, { "dropping-particle" : "", "family" : "Lef\u00e8vre", "given" : "J", "non-dropping-particle" : "", "parse-names" : false, "suffix" : "" }, { "dropping-particle" : "", "family" : "Hir", "given" : "P", "non-dropping-particle" : "Le", "parse-names" : false, "suffix" : "" }, { "dropping-particle" : "", "family" : "Laganier", "given" : "R", "non-dropping-particle" : "", "parse-names" : false, "suffix" : "" }, { "dropping-particle" : "", "family" : "Dumas", "given" : "F", "non-dropping-particle" : "", "parse-names" : false, "suffix" : "" }, { "dropping-particle" : "", "family" : "Marchesiello", "given" : "P", "non-dropping-particle" : "", "parse-names" : false, "suffix" : "" }, { "dropping-particle" : "", "family" : "Bel Madani", "given" : "a", "non-dropping-particle" : "", "parse-names" : false, "suffix" : "" }, { "dropping-particle" : "", "family" : "Andr\u00e9fou\u00ebt", "given" : "S", "non-dropping-particle" : "", "parse-names" : false, "suffix" : "" }, { "dropping-particle" : "", "family" : "Panch\u00e9", "given" : "J Y", "non-dropping-particle" : "", "parse-names" : false, "suffix" : "" }, { "dropping-particle" : "", "family" : "Fichez", "given" : "R", "non-dropping-particle" : "", "parse-names" : false, "suffix" : "" } ], "container-title" : "Marine pollution bulletin", "id" : "ITEM-1", "issue" : "7-12", "issued" : { "date-parts" : [ [ "2010", "1" ] ] }, "page" : "269-96", "publisher" : "Elsevier Ltd", "title" : "Circulation and suspended sediment transport in a coral reef lagoon: the south-west lagoon of New Caledonia.", "type" : "article-journal", "volume" : "61" }, "uris" : [ "http://www.mendeley.com/documents/?uuid=9a45efb6-885e-4daa-a19d-eb1cbdadbf95" ] } ], "mendeley" : { "previouslyFormattedCitation" : "(Ouillon et al., 2010)" }, "properties" : { "noteIndex" : 0 }, "schema" : "https://github.com/citation-style-language/schema/raw/master/csl-citation.json" }</w:instrText>
      </w:r>
      <w:r>
        <w:fldChar w:fldCharType="separate"/>
      </w:r>
      <w:r w:rsidRPr="0027038A">
        <w:rPr>
          <w:noProof/>
        </w:rPr>
        <w:t>(Ouillon et al., 2010)</w:t>
      </w:r>
      <w:r>
        <w:fldChar w:fldCharType="end"/>
      </w:r>
      <w:r w:rsidR="00E959A2">
        <w:t>, and present the best approach for characterizing Lagrangian flow patterns at the study site in Faga’alu.</w:t>
      </w:r>
    </w:p>
    <w:p w14:paraId="072FC27C" w14:textId="77777777" w:rsidR="00806C21" w:rsidRPr="0039795F" w:rsidRDefault="00806C21" w:rsidP="000665AA">
      <w:pPr>
        <w:pStyle w:val="Heading3"/>
        <w:rPr>
          <w:b w:val="0"/>
        </w:rPr>
      </w:pPr>
      <w:r w:rsidRPr="0039795F">
        <w:t>Progress in using Lagrangian drifters</w:t>
      </w:r>
    </w:p>
    <w:p w14:paraId="4E44D16F" w14:textId="411D7DCD" w:rsidR="00806C21" w:rsidRDefault="00806C21" w:rsidP="005009D9">
      <w:pPr>
        <w:ind w:firstLine="576"/>
      </w:pPr>
      <w:r>
        <w:t xml:space="preserve">GPS-tracking drifters have been traditionally used to characterize oceanic circulation in the deep or coastal ocean </w:t>
      </w:r>
      <w:r>
        <w:fldChar w:fldCharType="begin" w:fldLock="1"/>
      </w:r>
      <w:r w:rsidR="0028443C">
        <w:instrText>ADDIN CSL_CITATION { "citationItems" : [ { "id" : "ITEM-1", "itemData" : { "ISBN" : "0278-4343", "author" : [ { "dropping-particle" : "", "family" : "Warrick", "given" : "J A", "non-dropping-particle" : "", "parse-names" : false, "suffix" : "" }, { "dropping-particle" : "", "family" : "DiGiacomo", "given" : "P M", "non-dropping-particle" : "", "parse-names" : false, "suffix" : "" }, { "dropping-particle" : "", "family" : "Weisberg", "given" : "S B", "non-dropping-particle" : "", "parse-names" : false, "suffix" : "" }, { "dropping-particle" : "", "family" : "Nezlin", "given" : "N P", "non-dropping-particle" : "", "parse-names" : false, "suffix" : "" }, { "dropping-particle" : "", "family" : "Mengel", "given" : "M", "non-dropping-particle" : "", "parse-names" : false, "suffix" : "" }, { "dropping-particle" : "", "family" : "Jones", "given" : "B H", "non-dropping-particle" : "", "parse-names" : false, "suffix" : "" }, { "dropping-particle" : "", "family" : "Ohlmann", "given" : "J C", "non-dropping-particle" : "", "parse-names" : false, "suffix" : "" }, { "dropping-particle" : "", "family" : "Washburn", "given" : "L", "non-dropping-particle" : "", "parse-names" : false, "suffix" : "" }, { "dropping-particle" : "", "family" : "Terrill", "given" : "E J", "non-dropping-particle" : "", "parse-names" : false, "suffix" : "" }, { "dropping-particle" : "", "family" : "Farnsworth", "given" : "K L", "non-dropping-particle" : "", "parse-names" : false, "suffix" : "" } ], "container-title" : "Continental Shelf Research", "id" : "ITEM-1", "issue" : "19", "issued" : { "date-parts" : [ [ "2007" ] ] }, "page" : "2427-2448", "title" : "River plume patterns and dynamics within the Southern California Bight", "type" : "article-journal", "volume" : "27" }, "uris" : [ "http://www.mendeley.com/documents/?uuid=88e9d535-c249-4cf1-bb84-5229e5d8792f" ] }, { "id" : "ITEM-2", "itemData" : { "abstract" : "Cited in Johnson 2003 as good summary of ocean-going drifter development", "author" : [ { "dropping-particle" : "", "family" : "Davis", "given" : "R.", "non-dropping-particle" : "", "parse-names" : false, "suffix" : "" } ], "container-title" : "Annual Review Fluid Mechanics", "id" : "ITEM-2", "issued" : { "date-parts" : [ [ "1991" ] ] }, "page" : "43-64", "title" : "Lagrangian ocean studies", "type" : "article-journal", "volume" : "23" }, "uris" : [ "http://www.mendeley.com/documents/?uuid=be74c6b0-2b58-4460-97af-5750b11d5189" ] } ], "mendeley" : { "previouslyFormattedCitation" : "(Davis, 1991; Warrick et al., 2007)" }, "properties" : { "noteIndex" : 0 }, "schema" : "https://github.com/citation-style-language/schema/raw/master/csl-citation.json" }</w:instrText>
      </w:r>
      <w:r>
        <w:fldChar w:fldCharType="separate"/>
      </w:r>
      <w:r w:rsidR="00532115" w:rsidRPr="00532115">
        <w:rPr>
          <w:noProof/>
        </w:rPr>
        <w:t>(Davis, 1991; Warrick et al., 2007)</w:t>
      </w:r>
      <w:r>
        <w:fldChar w:fldCharType="end"/>
      </w:r>
      <w:r>
        <w:t>, but less expensiv</w:t>
      </w:r>
      <w:r w:rsidR="00E959A2">
        <w:t>e</w:t>
      </w:r>
      <w:r>
        <w:t xml:space="preserve">, smaller GPS technology has recently made it possible to deploy many (n≥10) small drifters in nearshore environments to map flow patterns at finer spatiotemporal resolution </w:t>
      </w:r>
      <w:r>
        <w:fldChar w:fldCharType="begin" w:fldLock="1"/>
      </w:r>
      <w:r w:rsidR="0028443C">
        <w:instrText>ADDIN CSL_CITATION { "citationItems" : [ { "id" : "ITEM-1", "itemData" : { "abstract" : "The design of small, compact, low-cost GPS drifters that utilize \u2018\u2018off the shelf\u2019\u2019 components is described. The drifters are intended for use in confined or nearshore environments over time scales of up to several days and are a low-cost alternative for applications that do not require drifters with full ocean-going capabilities. 1.", "author" : [ { "dropping-particle" : "", "family" : "Johnson", "given" : "D.", "non-dropping-particle" : "", "parse-names" : false, "suffix" : "" }, { "dropping-particle" : "", "family" : "Stocker", "given" : "R.", "non-dropping-particle" : "", "parse-names" : false, "suffix" : "" }, { "dropping-particle" : "", "family" : "Head", "given" : "R.", "non-dropping-particle" : "", "parse-names" : false, "suffix" : "" }, { "dropping-particle" : "", "family" : "Imberger", "given" : "J.", "non-dropping-particle" : "", "parse-names" : false, "suffix" : "" }, { "dropping-particle" : "", "family" : "Pattiaratchi", "given" : "C.", "non-dropping-particle" : "", "parse-names" : false, "suffix" : "" } ], "container-title" : "Journal of Atmospheric and Oceanic Technology", "id" : "ITEM-1", "issue" : "12", "issued" : { "date-parts" : [ [ "2003" ] ] }, "page" : "1880-1884", "title" : "A Compact , Low-Cost GPS Drifter for Use in the Oceanic Nearshore Zone , Lakes , and Estuaries", "type" : "article-journal", "volume" : "20" }, "uris" : [ "http://www.mendeley.com/documents/?uuid=85641fa2-32ac-4128-915d-26b6229c3a33" ] }, { "id" : "ITEM-2", "itemData" : { "author" : [ { "dropping-particle" : "", "family" : "Austin", "given" : "Jay", "non-dropping-particle" : "", "parse-names" : false, "suffix" : "" }, { "dropping-particle" : "", "family" : "Atkinson", "given" : "Sten", "non-dropping-particle" : "", "parse-names" : false, "suffix" : "" } ], "container-title" : "Estuaries", "id" : "ITEM-2", "issue" : "6", "issued" : { "date-parts" : [ [ "2004" ] ] }, "page" : "1026-1029", "title" : "The Design and Testing of Small , Low-cost GPS-tracked Surface Drifters", "type" : "article-journal", "volume" : "27" }, "uris" : [ "http://www.mendeley.com/documents/?uuid=479b43a1-242f-4464-a431-0b22241ac1c8" ] }, { "id" : "ITEM-3",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"ITEM-3", "issue" : "1-4", "issued" : { "date-parts" : [ [ "2010", "1" ] ] }, "page" : "1-15", "publisher" : "Elsevier B.V.", "title" : "Mean Lagrangian flow behavior on an open coast rip-channeled beach: A new perspective", "type" : "article-journal", "volume" : "268" }, "uris" : [ "http://www.mendeley.com/documents/?uuid=31e0fc56-601a-44d1-b20a-e67faae2b6e0" ] }, { "id" : "ITEM-4", "itemData" : { "DOI" : "10.1007/s00338-006-0121-x", "ISSN" : "0722-4028", "author" : [ { "dropping-particle" : "", "family" : "Storlazzi", "given" : "Curt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"ITEM-4",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"previouslyFormattedCitation" : "(Austin and Atkinson, 2004; Johnson et al., 2003; MacMahan et al., 2010; Storlazzi et al., 2006a)" }, "properties" : { "noteIndex" : 0 }, "schema" : "https://github.com/citation-style-language/schema/raw/master/csl-citation.json" }</w:instrText>
      </w:r>
      <w:r>
        <w:fldChar w:fldCharType="separate"/>
      </w:r>
      <w:r w:rsidR="00532115" w:rsidRPr="00532115">
        <w:rPr>
          <w:noProof/>
        </w:rPr>
        <w:t>(Austin and Atkinson, 2004; Johnson et al., 2003; MacMahan et al., 2010; Storlazzi et al., 2006a)</w:t>
      </w:r>
      <w:r>
        <w:fldChar w:fldCharType="end"/>
      </w:r>
      <w:r>
        <w:t xml:space="preserve">. </w:t>
      </w:r>
      <w:commentRangeStart w:id="62"/>
      <w:r>
        <w:t xml:space="preserve">Research on rip currents in beach surf zones have shown the ability to capture synoptic measurements of small-scale flow structures and patterns by deploying large numbers of GPS-logging drifters to collect high-density observations of flow speeds and directions </w:t>
      </w:r>
      <w:r>
        <w:fldChar w:fldCharType="begin" w:fldLock="1"/>
      </w:r>
      <w:r w:rsidR="0028443C">
        <w:instrText>ADDIN CSL_CITATION { "citationItems" : [ { "id" : "ITEM-1",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"ITEM-1", "issue" : "1-4", "issued" : { "date-parts" : [ [ "2010", "1" ] ] }, "page" : "1-15", "publisher" : "Elsevier B.V.", "title" : "Mean Lagrangian flow behavior on an open coast rip-channeled beach: A new perspective", "type" : "article-journal", "volume" : "268" }, "uris" : [ "http://www.mendeley.com/documents/?uuid=31e0fc56-601a-44d1-b20a-e67faae2b6e0" ] }, { "id" : "ITEM-2", "itemData" : { "abstract" : "The design of small, compact, low-cost GPS drifters that utilize \u2018\u2018off the shelf\u2019\u2019 components is described. The drifters are intended for use in confined or nearshore environments over time scales of up to several days and are a low-cost alternative for applications that do not require drifters with full ocean-going capabilities. 1.", "author" : [ { "dropping-particle" : "", "family" : "Johnson", "given" : "D.", "non-dropping-particle" : "", "parse-names" : false, "suffix" : "" }, { "dropping-particle" : "", "family" : "Stocker", "given" : "R.", "non-dropping-particle" : "", "parse-names" : false, "suffix" : "" }, { "dropping-particle" : "", "family" : "Head", "given" : "R.", "non-dropping-particle" : "", "parse-names" : false, "suffix" : "" }, { "dropping-particle" : "", "family" : "Imberger", "given" : "J.", "non-dropping-particle" : "", "parse-names" : false, "suffix" : "" }, { "dropping-particle" : "", "family" : "Pattiaratchi", "given" : "C.", "non-dropping-particle" : "", "parse-names" : false, "suffix" : "" } ], "container-title" : "Journal of Atmospheric and Oceanic Technology", "id" : "ITEM-2", "issue" : "12", "issued" : { "date-parts" : [ [ "2003" ] ] }, "page" : "1880-1884", "title" : "A Compact , Low-Cost GPS Drifter for Use in the Oceanic Nearshore Zone , Lakes , and Estuaries", "type" : "article-journal", "volume" : "20" }, "uris" : [ "http://www.mendeley.com/documents/?uuid=85641fa2-32ac-4128-915d-26b6229c3a33" ] } ], "mendeley" : { "previouslyFormattedCitation" : "(Johnson et al., 2003; MacMahan et al., 2010)" }, "properties" : { "noteIndex" : 0 }, "schema" : "https://github.com/citation-style-language/schema/raw/master/csl-citation.json" }</w:instrText>
      </w:r>
      <w:r>
        <w:fldChar w:fldCharType="separate"/>
      </w:r>
      <w:r w:rsidRPr="00E25FC7">
        <w:rPr>
          <w:noProof/>
        </w:rPr>
        <w:t>(Johnson et al., 2003; MacMahan et al., 2010)</w:t>
      </w:r>
      <w:r>
        <w:fldChar w:fldCharType="end"/>
      </w:r>
      <w:r>
        <w:t xml:space="preserve">. </w:t>
      </w:r>
      <w:commentRangeEnd w:id="62"/>
      <w:r>
        <w:rPr>
          <w:rStyle w:val="CommentReference"/>
        </w:rPr>
        <w:commentReference w:id="62"/>
      </w:r>
      <w:r>
        <w:t xml:space="preserve">Although deploying a fleet of GPS-logging drifters has yielded synoptic measurements of water movement in surf zones near linear, sandy beaches, it has not been attempted in a shallow reef environment. </w:t>
      </w:r>
    </w:p>
    <w:p w14:paraId="4123669E" w14:textId="77777777" w:rsidR="00806C21" w:rsidRPr="0039795F" w:rsidRDefault="00806C21" w:rsidP="000665AA">
      <w:pPr>
        <w:pStyle w:val="Heading3"/>
        <w:rPr>
          <w:b w:val="0"/>
        </w:rPr>
      </w:pPr>
      <w:r w:rsidRPr="0039795F">
        <w:t>Combining Eulerian and Lagrangian measurements</w:t>
      </w:r>
    </w:p>
    <w:p w14:paraId="02BD7FC3" w14:textId="5939A775" w:rsidR="00E959A2" w:rsidRDefault="00806C21" w:rsidP="00E959A2">
      <w:pPr>
        <w:ind w:firstLine="709"/>
      </w:pPr>
      <w:r>
        <w:t xml:space="preserve">Drifter studies in nearshore environments are typically limited in number of drifters, number of deployments, and/or the range of oceanic and meteorological conditions experienced during deployments, making it uncertain whether they describe the dominant patterns, or short-lived anomalies </w:t>
      </w:r>
      <w:r>
        <w:fldChar w:fldCharType="begin" w:fldLock="1"/>
      </w:r>
      <w:r w:rsidR="0028443C">
        <w:instrText>ADDIN CSL_CITATION { "citationItems" : [ { "id" : "ITEM-1", "itemData" : { "DOI" : "10.3354/meps08508", "ISSN" : "0171-8630", "author" : [ { "dropping-particle" : "", "family" : "Wyatt", "given" : "Alex S. J.", "non-dropping-particle" : "", "parse-names" : false, "suffix" : "" }, { "dropping-particle" : "", "family" : "Lowe", "given" : "Ryan J.", "non-dropping-particle" : "", "parse-names" : false, "suffix" : "" }, { "dropping-particle" : "", "family" : "Humphries", "given" : "S", "non-dropping-particle" : "", "parse-names" : false, "suffix" : "" }, { "dropping-particle" : "", "family" : "Waite", "given" : "Am", "non-dropping-particle" : "", "parse-names" : false, "suffix" : "" } ], "container-title" : "Marine Ecology Progress Series", "id" : "ITEM-1", "issue" : "Hatcher 1997", "issued" : { "date-parts" : [ [ "2010", "4", "29" ] ] }, "page" : "113-130", "title" : "Particulate nutrient fluxes over a fringing coral reef: relevant scales of phytoplankton production and mechanisms of supply", "type" : "article-journal", "volume" : "405" }, "uris" : [ "http://www.mendeley.com/documents/?uuid=897f09a4-5cc5-4121-ad92-a897c32ea3c5" ] }, { "id" : "ITEM-2", "itemData" : { "DOI" : "10.1007/s00338-006-0121-x", "ISSN" : "0722-4028", "author" : [ { "dropping-particle" : "", "family" : "Storlazzi", "given" : "Curt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"ITEM-2",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"previouslyFormattedCitation" : "(Storlazzi et al., 2006a; Wyatt et al., 2010)" }, "properties" : { "noteIndex" : 0 }, "schema" : "https://github.com/citation-style-language/schema/raw/master/csl-citation.json" }</w:instrText>
      </w:r>
      <w:r>
        <w:fldChar w:fldCharType="separate"/>
      </w:r>
      <w:r w:rsidR="00532115" w:rsidRPr="00532115">
        <w:rPr>
          <w:noProof/>
        </w:rPr>
        <w:t>(Storlazzi et al., 2006a; Wyatt et al., 2010)</w:t>
      </w:r>
      <w:r>
        <w:fldChar w:fldCharType="end"/>
      </w:r>
      <w:r>
        <w:t xml:space="preserve">.  While Lagrangian measurements provide spatially explicit data on the flow field, observations are limited temporally by their short duration times relative to Eulerian methods like in situ current meters. </w:t>
      </w:r>
      <w:r>
        <w:fldChar w:fldCharType="begin" w:fldLock="1"/>
      </w:r>
      <w:r w:rsidR="0028443C">
        <w:instrText>ADDIN CSL_CITATION { "citationItems" : [ { "id" : "ITEM-1", "itemData" : { "DOI" : "10.1007/s00338-006-0121-x", "ISSN" : "0722-4028", "author" : [ { "dropping-particle" : "", "family" : "Storlazzi", "given" : "Curt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"ITEM-1",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"manualFormatting" : "Storlazzi et al., (2006)", "previouslyFormattedCitation" : "(Storlazzi et al., 2006a)" }, "properties" : { "noteIndex" : 0 }, "schema" : "https://github.com/citation-style-language/schema/raw/master/csl-citation.json" }</w:instrText>
      </w:r>
      <w:r>
        <w:fldChar w:fldCharType="separate"/>
      </w:r>
      <w:r w:rsidRPr="006A39A6">
        <w:rPr>
          <w:noProof/>
        </w:rPr>
        <w:t xml:space="preserve">Storlazzi et al., </w:t>
      </w:r>
      <w:r>
        <w:rPr>
          <w:noProof/>
        </w:rPr>
        <w:t>(</w:t>
      </w:r>
      <w:r w:rsidRPr="006A39A6">
        <w:rPr>
          <w:noProof/>
        </w:rPr>
        <w:t>2006)</w:t>
      </w:r>
      <w:r>
        <w:fldChar w:fldCharType="end"/>
      </w:r>
      <w:r>
        <w:t xml:space="preserve"> compared Lagrangian drifter tracks with long-duration Eulerian current meter records to determine if short-term Lagrangian </w:t>
      </w:r>
      <w:r>
        <w:lastRenderedPageBreak/>
        <w:t>observations from drifters were representative of the dominant climatic patterns.</w:t>
      </w:r>
      <w:r w:rsidR="008554A4">
        <w:t xml:space="preserve"> Lagrangian current velocity data from five GPS-logging drifters was collected over 30 deployments during two months, coinciding with</w:t>
      </w:r>
      <w:r w:rsidR="008554A4" w:rsidRPr="008554A4">
        <w:t xml:space="preserve"> </w:t>
      </w:r>
      <w:r w:rsidR="008554A4">
        <w:t>Eulerian current velocity data from three Acoustic Doppler Current Profilers (ADCP) collected for one week. Drifter deployments typically lasted 1-2 hours.</w:t>
      </w:r>
      <w:r>
        <w:t xml:space="preserve">  </w:t>
      </w:r>
    </w:p>
    <w:p w14:paraId="06248655" w14:textId="7A728A29" w:rsidR="00806C21" w:rsidRDefault="00E959A2" w:rsidP="00E959A2">
      <w:pPr>
        <w:ind w:firstLine="709"/>
      </w:pPr>
      <w:r>
        <w:t xml:space="preserve">To determine if the short-term drifter deployments adequately describe long-term forcing conditions observed by the ADCP, two techniques are used to compare the drifter results with ADCP results: Empirical orthogonal functions (EOF) and progressive vectors of cumulative flow. EOFs determine the dominant modes of flow in the spatial domain, and the observed patterns at any given time period are described as a linear combination of the different modes </w:t>
      </w:r>
      <w:r>
        <w:fldChar w:fldCharType="begin" w:fldLock="1"/>
      </w:r>
      <w:r w:rsidR="0028443C">
        <w:instrText>ADDIN CSL_CITATION { "citationItems" : [ { "id" : "ITEM-1", "itemData" : { "ISBN" : "0-444-50757-4", "author" : [ { "dropping-particle" : "", "family" : "Emery", "given" : "William J.", "non-dropping-particle" : "", "parse-names" : false, "suffix" : "" }, { "dropping-particle" : "", "family" : "Thomson", "given" : "Richard E.", "non-dropping-particle" : "", "parse-names" : false, "suffix" : "" } ], "edition" : "Second", "id" : "ITEM-1", "issued" : { "date-parts" : [ [ "2004" ] ] }, "publisher" : "Elsevier B.V.", "publisher-place" : "Amsterdam, The Netherlands", "title" : "Data Analysis Methods in Physical Oceanography", "type" : "book" }, "uris" : [ "http://www.mendeley.com/documents/?uuid=d6b79dc8-d8e5-4a6a-9ce4-053d627a3f29" ] } ], "mendeley" : { "previouslyFormattedCitation" : "(Emery and Thomson, 2004)" }, "properties" : { "noteIndex" : 0 }, "schema" : "https://github.com/citation-style-language/schema/raw/master/csl-citation.json" }</w:instrText>
      </w:r>
      <w:r>
        <w:fldChar w:fldCharType="separate"/>
      </w:r>
      <w:r w:rsidRPr="00532115">
        <w:rPr>
          <w:noProof/>
        </w:rPr>
        <w:t>(Emery and Thomson, 2004)</w:t>
      </w:r>
      <w:r>
        <w:fldChar w:fldCharType="end"/>
      </w:r>
      <w:r>
        <w:t xml:space="preserve">.  Variance ellipses are commonly calculated from ADCP data to describe the relative magnitude of flow direction in the cross- and along-shore directions, and show the coherence of the flow: how strongly it flows in one direction, or if it is more variable </w:t>
      </w:r>
      <w:r>
        <w:fldChar w:fldCharType="begin" w:fldLock="1"/>
      </w:r>
      <w:r w:rsidR="0028443C">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"id" : "ITEM-2", "itemData" : { "author" : [ { "dropping-particle" : "", "family" : "Storlazzi", "given" : "Curt D.", "non-dropping-particle" : "", "parse-names" : false, "suffix" : "" }, { "dropping-particle" : "", "family" : "Presto", "given" : "M. Kathy", "non-dropping-particle" : "", "parse-names" : false, "suffix" : "" }, { "dropping-particle" : "", "family" : "Logan", "given" : "Joshua B", "non-dropping-particle" : "", "parse-names" : false, "suffix" : "" }, { "dropping-particle" : "", "family" : "Field", "given" : "Michael E.", "non-dropping-particle" : "", "parse-names" : false, "suffix" : "" } ], "container-title" : "U.S. Geological Survey open-file report 2006-1085.", "edition" : "1.0.", "id" : "ITEM-2", "issued" : { "date-parts" : [ [ "2006" ] ] }, "note" : "[electronic resource] / by Curt D. Storlazzi ... [et al.]\nMeasurements of waves, currents, temperature, salinity and turbidity, June-August, 2005.\ndigital, PDF file.\nTitle from PDF title screen (viewed on Apr. 4, 2006)\nAt head of title: Western Coastal &amp; Marine Geology.\nIncludes bibliographical references (p. [30])\nMode of access: Available via the World Wide Web.\nView WWW version", "page" : "[35] p.", "publisher" : "U.S. Geological Survey", "publisher-place" : "Santa Cruz, California", "title" : "Coastal circulation and sediment dynamics in Hanalei Bay, Kauai. Part I, Measurements of waves, currents, temperature, salinity and turbidity: June-August, 2005", "type" : "report" }, "uris" : [ "http://www.mendeley.com/documents/?uuid=465f5fe2-d7b2-4056-a8a7-16beade2b4e3" ] }, { "id" : "ITEM-3",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"ITEM-3", "issued" : { "date-parts" : [ [ "2008" ] ] }, "page" : "2681-2694", "title" : "Episodic circulation and exchange in a wave-driven coral reef and lagoon system", "type" : "article-journal" }, "uris" : [ "http://www.mendeley.com/documents/?uuid=7372b1e8-9458-4755-8170-fb8aea44bb16" ] } ], "mendeley" : { "previouslyFormattedCitation" : "(Hench et al., 2008; Hoeke et al., 2011; Storlazzi et al., 2006c)" }, "properties" : { "noteIndex" : 0 }, "schema" : "https://github.com/citation-style-language/schema/raw/master/csl-citation.json" }</w:instrText>
      </w:r>
      <w:r>
        <w:fldChar w:fldCharType="separate"/>
      </w:r>
      <w:r w:rsidRPr="00532115">
        <w:rPr>
          <w:noProof/>
        </w:rPr>
        <w:t>(Hench et al., 2008; Hoeke et al., 2011; Storlazzi et al., 2006c)</w:t>
      </w:r>
      <w:r>
        <w:fldChar w:fldCharType="end"/>
      </w:r>
      <w:r>
        <w:t xml:space="preserve">. </w:t>
      </w:r>
      <w:r w:rsidR="008554A4">
        <w:t xml:space="preserve">EOFs </w:t>
      </w:r>
      <w:r w:rsidR="008554A4">
        <w:rPr>
          <w:rStyle w:val="CommentReference"/>
        </w:rPr>
        <w:commentReference w:id="63"/>
      </w:r>
      <w:r w:rsidR="008554A4">
        <w:t>and variance ellipses are calculated for spatially binned drifter data and compared to calculations from ADCP data</w:t>
      </w:r>
      <w:r w:rsidR="008554A4">
        <w:rPr>
          <w:rStyle w:val="CommentReference"/>
        </w:rPr>
        <w:commentReference w:id="64"/>
      </w:r>
      <w:r w:rsidR="008554A4">
        <w:t xml:space="preserve"> </w:t>
      </w:r>
      <w:r w:rsidR="008554A4">
        <w:fldChar w:fldCharType="begin" w:fldLock="1"/>
      </w:r>
      <w:r w:rsidR="0028443C">
        <w:instrText>ADDIN CSL_CITATION { "citationItems" : [ { "id" : "ITEM-1",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"ITEM-1", "issue" : "1-4", "issued" : { "date-parts" : [ [ "2010", "1" ] ] }, "page" : "1-15", "publisher" : "Elsevier B.V.", "title" : "Mean Lagrangian flow behavior on an open coast rip-channeled beach: A new perspective", "type" : "article-journal", "volume" : "268" }, "uris" : [ "http://www.mendeley.com/documents/?uuid=31e0fc56-601a-44d1-b20a-e67faae2b6e0" ] } ], "mendeley" : { "previouslyFormattedCitation" : "(MacMahan et al., 2010)" }, "properties" : { "noteIndex" : 0 }, "schema" : "https://github.com/citation-style-language/schema/raw/master/csl-citation.json" }</w:instrText>
      </w:r>
      <w:r w:rsidR="008554A4">
        <w:fldChar w:fldCharType="separate"/>
      </w:r>
      <w:r w:rsidR="008554A4" w:rsidRPr="00B8116B">
        <w:rPr>
          <w:noProof/>
        </w:rPr>
        <w:t>(MacMahan et al., 2010)</w:t>
      </w:r>
      <w:r w:rsidR="008554A4">
        <w:fldChar w:fldCharType="end"/>
      </w:r>
      <w:r w:rsidR="008554A4">
        <w:t xml:space="preserve">. </w:t>
      </w:r>
      <w:r>
        <w:t xml:space="preserve">Progressive vectors from the ADCP measurements are also calculated, and compared to drifter tracks </w:t>
      </w:r>
      <w:r>
        <w:fldChar w:fldCharType="begin" w:fldLock="1"/>
      </w:r>
      <w:r w:rsidR="0028443C">
        <w:instrText>ADDIN CSL_CITATION { "citationItems" : [ { "id" : "ITEM-1", "itemData" : { "DOI" : "10.1007/s00338-006-0121-x", "ISSN" : "0722-4028", "author" : [ { "dropping-particle" : "", "family" : "Storlazzi", "given" : "Curt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"ITEM-1",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"previouslyFormattedCitation" : "(Storlazzi et al., 2006a)" }, "properties" : { "noteIndex" : 0 }, "schema" : "https://github.com/citation-style-language/schema/raw/master/csl-citation.json" }</w:instrText>
      </w:r>
      <w:r>
        <w:fldChar w:fldCharType="separate"/>
      </w:r>
      <w:r w:rsidRPr="00532115">
        <w:rPr>
          <w:noProof/>
        </w:rPr>
        <w:t>(Storlazzi et al., 2006a)</w:t>
      </w:r>
      <w:r>
        <w:fldChar w:fldCharType="end"/>
      </w:r>
      <w:r>
        <w:t>.</w:t>
      </w:r>
    </w:p>
    <w:p w14:paraId="42421091" w14:textId="77777777" w:rsidR="00806C21" w:rsidRPr="0039795F" w:rsidRDefault="00806C21" w:rsidP="000665AA">
      <w:pPr>
        <w:pStyle w:val="Heading3"/>
        <w:rPr>
          <w:b w:val="0"/>
        </w:rPr>
      </w:pPr>
      <w:r w:rsidRPr="0039795F">
        <w:t xml:space="preserve">Analysis of “end-member” forcing conditions </w:t>
      </w:r>
    </w:p>
    <w:p w14:paraId="78BFDDD2" w14:textId="280A655D" w:rsidR="00E959A2" w:rsidRDefault="008554A4" w:rsidP="00E959A2">
      <w:pPr>
        <w:ind w:firstLine="709"/>
      </w:pPr>
      <w:r>
        <w:t>The Eulerian and Lagrangian current velocity</w:t>
      </w:r>
      <w:r w:rsidR="00E959A2">
        <w:t xml:space="preserve"> measurements</w:t>
      </w:r>
      <w:r w:rsidR="00806C21">
        <w:t xml:space="preserve"> </w:t>
      </w:r>
      <w:r w:rsidR="00E959A2">
        <w:t>are</w:t>
      </w:r>
      <w:r w:rsidR="00806C21">
        <w:t xml:space="preserve"> categorized according to end-member condition, with categories </w:t>
      </w:r>
      <w:commentRangeStart w:id="65"/>
      <w:r w:rsidR="00806C21">
        <w:t xml:space="preserve">being “Wave-driven”, “Wind-driven”, and “Calm” </w:t>
      </w:r>
      <w:commentRangeEnd w:id="65"/>
      <w:r w:rsidR="00806C21">
        <w:rPr>
          <w:rStyle w:val="CommentReference"/>
        </w:rPr>
        <w:commentReference w:id="65"/>
      </w:r>
      <w:r w:rsidR="00806C21">
        <w:fldChar w:fldCharType="begin" w:fldLock="1"/>
      </w:r>
      <w:r w:rsidR="0028443C">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"ITEM-2",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"ITEM-2",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"mendeley" : { "previouslyFormattedCitation" : "(Hoeke et al., 2011; Presto et al., 2006)" }, "properties" : { "noteIndex" : 0 }, "schema" : "https://github.com/citation-style-language/schema/raw/master/csl-citation.json" }</w:instrText>
      </w:r>
      <w:r w:rsidR="00806C21">
        <w:fldChar w:fldCharType="separate"/>
      </w:r>
      <w:r w:rsidR="00806C21" w:rsidRPr="00B77327">
        <w:rPr>
          <w:noProof/>
        </w:rPr>
        <w:t>(Hoeke et al., 2011; Presto et al., 2006)</w:t>
      </w:r>
      <w:r w:rsidR="00806C21">
        <w:fldChar w:fldCharType="end"/>
      </w:r>
      <w:r w:rsidR="00806C21">
        <w:t xml:space="preserve">. Under calm conditions, forcing is assumed to be attributed to tidal movement </w:t>
      </w:r>
      <w:r w:rsidR="00806C21">
        <w:fldChar w:fldCharType="begin" w:fldLock="1"/>
      </w:r>
      <w:r w:rsidR="0028443C">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rsidR="00806C21">
        <w:fldChar w:fldCharType="separate"/>
      </w:r>
      <w:r w:rsidR="00806C21" w:rsidRPr="00B77327">
        <w:rPr>
          <w:noProof/>
        </w:rPr>
        <w:t>(Presto et al., 2006)</w:t>
      </w:r>
      <w:r w:rsidR="00806C21">
        <w:fldChar w:fldCharType="end"/>
      </w:r>
      <w:r w:rsidR="00806C21">
        <w:t xml:space="preserve">. </w:t>
      </w:r>
      <w:commentRangeStart w:id="66"/>
      <w:commentRangeStart w:id="67"/>
      <w:r w:rsidR="00806C21">
        <w:t xml:space="preserve">If relationships between current </w:t>
      </w:r>
      <w:r w:rsidR="00E959A2">
        <w:t>velocit</w:t>
      </w:r>
      <w:r>
        <w:t>ies</w:t>
      </w:r>
      <w:r w:rsidR="00806C21">
        <w:t xml:space="preserve"> and wave-,</w:t>
      </w:r>
      <w:r w:rsidR="00E959A2">
        <w:t xml:space="preserve"> </w:t>
      </w:r>
      <w:r w:rsidR="00806C21">
        <w:t>wind-, or tidal-forcing are weak</w:t>
      </w:r>
      <w:commentRangeEnd w:id="66"/>
      <w:r w:rsidR="00806C21">
        <w:rPr>
          <w:rStyle w:val="CommentReference"/>
        </w:rPr>
        <w:commentReference w:id="66"/>
      </w:r>
      <w:commentRangeEnd w:id="67"/>
      <w:r w:rsidR="00806C21">
        <w:rPr>
          <w:rStyle w:val="CommentReference"/>
        </w:rPr>
        <w:commentReference w:id="67"/>
      </w:r>
      <w:r w:rsidR="00806C21">
        <w:t>, data can</w:t>
      </w:r>
      <w:r w:rsidR="00E959A2">
        <w:t xml:space="preserve"> be</w:t>
      </w:r>
      <w:r w:rsidR="00806C21">
        <w:t xml:space="preserve"> subdivided by wind direction and tidal stage. Each GPS point recorded by the drifter is considered an independent observation, and drifter velocities are calculated using a forward-difference scheme on the drifter locations </w:t>
      </w:r>
      <w:r w:rsidR="00806C21">
        <w:fldChar w:fldCharType="begin" w:fldLock="1"/>
      </w:r>
      <w:r w:rsidR="0028443C">
        <w:instrText>ADDIN CSL_CITATION { "citationItems" : [ { "id" : "ITEM-1",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"ITEM-1", "issue" : "1-4", "issued" : { "date-parts" : [ [ "2010", "1" ] ] }, "page" : "1-15", "publisher" : "Elsevier B.V.", "title" : "Mean Lagrangian flow behavior on an open coast rip-channeled beach: A new perspective", "type" : "article-journal", "volume" : "268" }, "uris" : [ "http://www.mendeley.com/documents/?uuid=31e0fc56-601a-44d1-b20a-e67faae2b6e0" ] }, { "id" : "ITEM-2", "itemData" : { "abstract" : "Cited in Johnson 2003 as good summary of ocean-going drifter development", "author" : [ { "dropping-particle" : "", "family" : "Davis", "given" : "R.", "non-dropping-particle" : "", "parse-names" : false, "suffix" : "" } ], "container-title" : "Annual Review Fluid Mechanics", "id" : "ITEM-2", "issued" : { "date-parts" : [ [ "1991" ] ] }, "page" : "43-64", "title" : "Lagrangian ocean studies", "type" : "article-journal", "volume" : "23" }, "uris" : [ "http://www.mendeley.com/documents/?uuid=be74c6b0-2b58-4460-97af-5750b11d5189" ] } ], "mendeley" : { "previouslyFormattedCitation" : "(Davis, 1991; MacMahan et al., 2010)" }, "properties" : { "noteIndex" : 0 }, "schema" : "https://github.com/citation-style-language/schema/raw/master/csl-citation.json" }</w:instrText>
      </w:r>
      <w:r w:rsidR="00806C21">
        <w:fldChar w:fldCharType="separate"/>
      </w:r>
      <w:r w:rsidR="00806C21" w:rsidRPr="00F65B6A">
        <w:rPr>
          <w:noProof/>
        </w:rPr>
        <w:t>(Davis, 1991; MacMahan et al., 2010)</w:t>
      </w:r>
      <w:r w:rsidR="00806C21">
        <w:fldChar w:fldCharType="end"/>
      </w:r>
      <w:r w:rsidR="00806C21">
        <w:t xml:space="preserve">. </w:t>
      </w:r>
      <w:commentRangeStart w:id="68"/>
      <w:r w:rsidR="00806C21">
        <w:t>Given a high density of observations</w:t>
      </w:r>
      <w:commentRangeEnd w:id="68"/>
      <w:r w:rsidR="00806C21">
        <w:rPr>
          <w:rStyle w:val="CommentReference"/>
        </w:rPr>
        <w:commentReference w:id="68"/>
      </w:r>
      <w:r w:rsidR="00806C21">
        <w:t xml:space="preserve">, drifter tracks can be binned </w:t>
      </w:r>
      <w:proofErr w:type="spellStart"/>
      <w:r>
        <w:t>spatially</w:t>
      </w:r>
      <w:r w:rsidR="00806C21">
        <w:t>as</w:t>
      </w:r>
      <w:proofErr w:type="spellEnd"/>
      <w:r w:rsidR="00806C21">
        <w:t xml:space="preserve"> long as the bins are smaller than the scale of the flow structure to be observed </w:t>
      </w:r>
      <w:r w:rsidR="00806C21">
        <w:fldChar w:fldCharType="begin" w:fldLock="1"/>
      </w:r>
      <w:r w:rsidR="0028443C">
        <w:instrText>ADDIN CSL_CITATION { "citationItems" : [ { "id" : "ITEM-1", "itemData" : { "abstract" : "Cited in Johnson 2003 as good summary of ocean-going drifter development", "author" : [ { "dropping-particle" : "", "family" : "Davis", "given" : "R.", "non-dropping-particle" : "", "parse-names" : false, "suffix" : "" } ], "container-title" : "Annual Review Fluid Mechanics", "id" : "ITEM-1", "issued" : { "date-parts" : [ [ "1991" ] ] }, "page" : "43-64", "title" : "Lagrangian ocean studies", "type" : "article-journal", "volume" : "23" }, "uris" : [ "http://www.mendeley.com/documents/?uuid=be74c6b0-2b58-4460-97af-5750b11d5189" ] } ], "mendeley" : { "previouslyFormattedCitation" : "(Davis, 1991)" }, "properties" : { "noteIndex" : 0 }, "schema" : "https://github.com/citation-style-language/schema/raw/master/csl-citation.json" }</w:instrText>
      </w:r>
      <w:r w:rsidR="00806C21">
        <w:fldChar w:fldCharType="separate"/>
      </w:r>
      <w:r w:rsidR="00806C21" w:rsidRPr="00B77327">
        <w:rPr>
          <w:noProof/>
        </w:rPr>
        <w:t>(Davis, 1991)</w:t>
      </w:r>
      <w:r w:rsidR="00806C21">
        <w:fldChar w:fldCharType="end"/>
      </w:r>
      <w:r w:rsidR="00806C21">
        <w:t xml:space="preserve">. </w:t>
      </w:r>
      <w:r>
        <w:t>For this research, d</w:t>
      </w:r>
      <w:r w:rsidR="00806C21">
        <w:t xml:space="preserve">rifter tracks </w:t>
      </w:r>
      <w:r>
        <w:t>are</w:t>
      </w:r>
      <w:r w:rsidR="00806C21">
        <w:t xml:space="preserve"> binned by </w:t>
      </w:r>
      <w:r>
        <w:t xml:space="preserve">spatially in </w:t>
      </w:r>
      <w:r w:rsidR="00806C21">
        <w:t xml:space="preserve">100 m x 100 m grid cells and averaged over the time of deployment </w:t>
      </w:r>
      <w:r w:rsidR="00806C21">
        <w:fldChar w:fldCharType="begin" w:fldLock="1"/>
      </w:r>
      <w:r w:rsidR="0028443C">
        <w:instrText>ADDIN CSL_CITATION { "citationItems" : [ { "id" : "ITEM-1",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"ITEM-1", "issue" : "1-4", "issued" : { "date-parts" : [ [ "2010", "1" ] ] }, "page" : "1-15", "publisher" : "Elsevier B.V.", "title" : "Mean Lagrangian flow behavior on an open coast rip-channeled beach: A new perspective", "type" : "article-journal", "volume" : "268" }, "uris" : [ "http://www.mendeley.com/documents/?uuid=31e0fc56-601a-44d1-b20a-e67faae2b6e0" ] } ], "mendeley" : { "previouslyFormattedCitation" : "(MacMahan et al., 2010)" }, "properties" : { "noteIndex" : 0 }, "schema" : "https://github.com/citation-style-language/schema/raw/master/csl-citation.json" }</w:instrText>
      </w:r>
      <w:r w:rsidR="00806C21">
        <w:fldChar w:fldCharType="separate"/>
      </w:r>
      <w:r w:rsidR="00806C21" w:rsidRPr="00B77327">
        <w:rPr>
          <w:noProof/>
        </w:rPr>
        <w:t>(MacMahan et al., 2010)</w:t>
      </w:r>
      <w:r w:rsidR="00806C21">
        <w:fldChar w:fldCharType="end"/>
      </w:r>
      <w:r w:rsidR="00806C21">
        <w:t xml:space="preserve">, yielding a grid of arrows pointing in the mean flow direction, sized by speed, and colored by number of observations, similar to </w:t>
      </w:r>
      <w:r w:rsidR="00806C21">
        <w:fldChar w:fldCharType="begin"/>
      </w:r>
      <w:r w:rsidR="00806C21">
        <w:instrText xml:space="preserve"> REF _Ref390278802 \h </w:instrText>
      </w:r>
      <w:r w:rsidR="005009D9">
        <w:instrText xml:space="preserve"> \* MERGEFORMAT </w:instrText>
      </w:r>
      <w:r w:rsidR="00806C21">
        <w:fldChar w:fldCharType="separate"/>
      </w:r>
      <w:r w:rsidR="00E959A2">
        <w:t xml:space="preserve">Figure </w:t>
      </w:r>
      <w:r w:rsidR="00E959A2">
        <w:rPr>
          <w:noProof/>
        </w:rPr>
        <w:t>6</w:t>
      </w:r>
      <w:r w:rsidR="00806C21">
        <w:fldChar w:fldCharType="end"/>
      </w:r>
      <w:r w:rsidR="00806C21">
        <w:t xml:space="preserve">. Residence times </w:t>
      </w:r>
      <w:r>
        <w:t>are</w:t>
      </w:r>
      <w:r w:rsidR="00806C21">
        <w:t xml:space="preserve"> calculated </w:t>
      </w:r>
      <w:commentRangeStart w:id="69"/>
      <w:commentRangeStart w:id="70"/>
      <w:r w:rsidR="00806C21">
        <w:t xml:space="preserve">as a function of average flow speed </w:t>
      </w:r>
      <w:commentRangeEnd w:id="69"/>
      <w:r w:rsidR="00806C21">
        <w:rPr>
          <w:rStyle w:val="CommentReference"/>
        </w:rPr>
        <w:commentReference w:id="69"/>
      </w:r>
      <w:commentRangeEnd w:id="70"/>
      <w:r w:rsidR="00806C21">
        <w:rPr>
          <w:rStyle w:val="CommentReference"/>
        </w:rPr>
        <w:commentReference w:id="70"/>
      </w:r>
      <w:r w:rsidR="00806C21">
        <w:t xml:space="preserve">through the 10m grid cell. </w:t>
      </w:r>
      <w:r w:rsidR="00E959A2">
        <w:t xml:space="preserve">To determine the relationship of residence time and wave-, wind-, and tidal forcing, regressions are calculated between forcing data and residence time (calculated from current speeds categorized by end-member conditions and binned over the north and south reefs) </w:t>
      </w:r>
      <w:r w:rsidR="00E959A2">
        <w:fldChar w:fldCharType="begin" w:fldLock="1"/>
      </w:r>
      <w:r w:rsidR="0028443C">
        <w:instrText>ADDIN CSL_CITATION { "citationItems" : [ { "id" : "ITEM-1", "itemData" : { "DOI" : "10.1175/2008JPO3958.1", "ISSN" : "0022-3670", "author" : [ { "dropping-particle" : "", "family" : "Lowe", "given" : "Ryan J.", "non-dropping-particle" : "", "parse-names" : false, "suffix" : "" }, { "dropping-particle" : "", "family" : "Falter", "given" : "James L.", "non-dropping-particle" : "", "parse-names" : false, "suffix" : "" }, { "dropping-particle" : "", "family" : "Monismith", "given" : "Stephen G.", "non-dropping-particle" : "", "parse-names" : false, "suffix" : "" }, { "dropping-particle" : "", "family" : "Atkinson", "given" : "Marlin J.", "non-dropping-particle" : "", "parse-names" : false, "suffix" : "" } ], "container-title" : "Journal of Physical Oceanography", "id" : "ITEM-1", "issue" : "4", "issued" : { "date-parts" : [ [ "2009", "4" ] ] }, "page" : "873-893", "title" : "Wave-Driven Circulation of a Coastal Reef\u2013Lagoon System", "type" : "article-journal", "volume" : "39" }, "uris" : [ "http://www.mendeley.com/documents/?uuid=becefb9d-bfad-46ff-9a1b-4de5932dc15e" ] } ], "mendeley" : { "previouslyFormattedCitation" : "(Lowe et al., 2009)" }, "properties" : { "noteIndex" : 0 }, "schema" : "https://github.com/citation-style-language/schema/raw/master/csl-citation.json" }</w:instrText>
      </w:r>
      <w:r w:rsidR="00E959A2">
        <w:fldChar w:fldCharType="separate"/>
      </w:r>
      <w:r w:rsidR="00E959A2" w:rsidRPr="00FC1E4D">
        <w:rPr>
          <w:noProof/>
        </w:rPr>
        <w:t>(Lowe et al., 2009)</w:t>
      </w:r>
      <w:r w:rsidR="00E959A2">
        <w:fldChar w:fldCharType="end"/>
      </w:r>
      <w:r w:rsidR="00E959A2">
        <w:t xml:space="preserve">. </w:t>
      </w:r>
    </w:p>
    <w:p w14:paraId="7B827286" w14:textId="079197A5" w:rsidR="00806C21" w:rsidRDefault="00806C21" w:rsidP="005009D9">
      <w:pPr>
        <w:ind w:firstLine="709"/>
      </w:pPr>
    </w:p>
    <w:p w14:paraId="0FCDC7F8" w14:textId="77777777" w:rsidR="00806C21" w:rsidRDefault="00806C21" w:rsidP="005009D9">
      <w:pPr>
        <w:keepNext/>
      </w:pPr>
      <w:r w:rsidRPr="00703BBA">
        <w:rPr>
          <w:noProof/>
        </w:rPr>
        <w:lastRenderedPageBreak/>
        <w:drawing>
          <wp:inline distT="0" distB="0" distL="0" distR="0" wp14:anchorId="03F5922C" wp14:editId="7EF543C6">
            <wp:extent cx="2895600" cy="218182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ave_grid color by speed.png"/>
                    <pic:cNvPicPr/>
                  </pic:nvPicPr>
                  <pic:blipFill rotWithShape="1">
                    <a:blip r:embed="rId17" cstate="print">
                      <a:extLst>
                        <a:ext uri="{28A0092B-C50C-407E-A947-70E740481C1C}">
                          <a14:useLocalDpi xmlns:a14="http://schemas.microsoft.com/office/drawing/2010/main" val="0"/>
                        </a:ext>
                      </a:extLst>
                    </a:blip>
                    <a:srcRect l="11055" b="10180"/>
                    <a:stretch/>
                  </pic:blipFill>
                  <pic:spPr bwMode="auto">
                    <a:xfrm>
                      <a:off x="0" y="0"/>
                      <a:ext cx="2946125" cy="2219892"/>
                    </a:xfrm>
                    <a:prstGeom prst="rect">
                      <a:avLst/>
                    </a:prstGeom>
                    <a:ln>
                      <a:noFill/>
                    </a:ln>
                    <a:extLst>
                      <a:ext uri="{53640926-AAD7-44D8-BBD7-CCE9431645EC}">
                        <a14:shadowObscured xmlns:a14="http://schemas.microsoft.com/office/drawing/2010/main"/>
                      </a:ext>
                    </a:extLst>
                  </pic:spPr>
                </pic:pic>
              </a:graphicData>
            </a:graphic>
          </wp:inline>
        </w:drawing>
      </w:r>
      <w:r w:rsidRPr="00703BBA">
        <w:rPr>
          <w:noProof/>
        </w:rPr>
        <w:drawing>
          <wp:inline distT="0" distB="0" distL="0" distR="0" wp14:anchorId="22360010" wp14:editId="0CAD267B">
            <wp:extent cx="2933700" cy="22174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ind_grid color by speed.png"/>
                    <pic:cNvPicPr/>
                  </pic:nvPicPr>
                  <pic:blipFill rotWithShape="1">
                    <a:blip r:embed="rId18" cstate="print">
                      <a:extLst>
                        <a:ext uri="{28A0092B-C50C-407E-A947-70E740481C1C}">
                          <a14:useLocalDpi xmlns:a14="http://schemas.microsoft.com/office/drawing/2010/main" val="0"/>
                        </a:ext>
                      </a:extLst>
                    </a:blip>
                    <a:srcRect l="11092" b="9934"/>
                    <a:stretch/>
                  </pic:blipFill>
                  <pic:spPr bwMode="auto">
                    <a:xfrm>
                      <a:off x="0" y="0"/>
                      <a:ext cx="2933700" cy="2217497"/>
                    </a:xfrm>
                    <a:prstGeom prst="rect">
                      <a:avLst/>
                    </a:prstGeom>
                    <a:ln>
                      <a:noFill/>
                    </a:ln>
                    <a:extLst>
                      <a:ext uri="{53640926-AAD7-44D8-BBD7-CCE9431645EC}">
                        <a14:shadowObscured xmlns:a14="http://schemas.microsoft.com/office/drawing/2010/main"/>
                      </a:ext>
                    </a:extLst>
                  </pic:spPr>
                </pic:pic>
              </a:graphicData>
            </a:graphic>
          </wp:inline>
        </w:drawing>
      </w:r>
    </w:p>
    <w:p w14:paraId="647D365B" w14:textId="77777777" w:rsidR="00806C21" w:rsidRDefault="00806C21" w:rsidP="005009D9">
      <w:pPr>
        <w:pStyle w:val="Caption"/>
      </w:pPr>
      <w:bookmarkStart w:id="71" w:name="_Ref390278802"/>
      <w:r>
        <w:t xml:space="preserve">Figure </w:t>
      </w:r>
      <w:fldSimple w:instr=" SEQ Figure \* ARABIC ">
        <w:r w:rsidR="00E959A2">
          <w:rPr>
            <w:noProof/>
          </w:rPr>
          <w:t>6</w:t>
        </w:r>
      </w:fldSimple>
      <w:bookmarkEnd w:id="71"/>
      <w:r>
        <w:t xml:space="preserve">. </w:t>
      </w:r>
      <w:r w:rsidRPr="005B1AD8">
        <w:t>Drifter tracks during various “end-member” forcing conditions are binned by 10</w:t>
      </w:r>
      <w:r>
        <w:t xml:space="preserve">0 </w:t>
      </w:r>
      <w:r w:rsidRPr="005B1AD8">
        <w:t>m x 1</w:t>
      </w:r>
      <w:r>
        <w:t>0</w:t>
      </w:r>
      <w:r w:rsidRPr="005B1AD8">
        <w:t>0</w:t>
      </w:r>
      <w:r>
        <w:t xml:space="preserve"> </w:t>
      </w:r>
      <w:r w:rsidRPr="005B1AD8">
        <w:t>m grid cells and averaged.</w:t>
      </w:r>
    </w:p>
    <w:p w14:paraId="329B22EB" w14:textId="77777777" w:rsidR="00806C21" w:rsidRDefault="00806C21" w:rsidP="00BB5B8E">
      <w:pPr>
        <w:pStyle w:val="Heading2"/>
        <w:numPr>
          <w:ilvl w:val="0"/>
          <w:numId w:val="0"/>
        </w:numPr>
      </w:pPr>
      <w:r>
        <w:t>Field Data Collection</w:t>
      </w:r>
    </w:p>
    <w:p w14:paraId="43CFA58F" w14:textId="77777777" w:rsidR="0091418E" w:rsidRPr="00703BBA" w:rsidRDefault="0091418E" w:rsidP="0091418E">
      <w:pPr>
        <w:keepNext/>
      </w:pPr>
      <w:r>
        <w:rPr>
          <w:noProof/>
        </w:rPr>
        <mc:AlternateContent>
          <mc:Choice Requires="wpg">
            <w:drawing>
              <wp:anchor distT="0" distB="0" distL="114300" distR="114300" simplePos="0" relativeHeight="251659264" behindDoc="0" locked="0" layoutInCell="1" allowOverlap="1" wp14:anchorId="3230987F" wp14:editId="4C64B040">
                <wp:simplePos x="0" y="0"/>
                <wp:positionH relativeFrom="column">
                  <wp:posOffset>3762375</wp:posOffset>
                </wp:positionH>
                <wp:positionV relativeFrom="paragraph">
                  <wp:posOffset>250825</wp:posOffset>
                </wp:positionV>
                <wp:extent cx="2066925" cy="1038225"/>
                <wp:effectExtent l="19050" t="19050" r="28575" b="28575"/>
                <wp:wrapNone/>
                <wp:docPr id="2" name="Group 2"/>
                <wp:cNvGraphicFramePr/>
                <a:graphic xmlns:a="http://schemas.openxmlformats.org/drawingml/2006/main">
                  <a:graphicData uri="http://schemas.microsoft.com/office/word/2010/wordprocessingGroup">
                    <wpg:wgp>
                      <wpg:cNvGrpSpPr/>
                      <wpg:grpSpPr>
                        <a:xfrm>
                          <a:off x="0" y="0"/>
                          <a:ext cx="2066925" cy="1038225"/>
                          <a:chOff x="0" y="0"/>
                          <a:chExt cx="2332355" cy="1171575"/>
                        </a:xfrm>
                      </wpg:grpSpPr>
                      <pic:pic xmlns:pic="http://schemas.openxmlformats.org/drawingml/2006/picture">
                        <pic:nvPicPr>
                          <pic:cNvPr id="20" name="Picture 2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32355" cy="1171575"/>
                          </a:xfrm>
                          <a:prstGeom prst="rect">
                            <a:avLst/>
                          </a:prstGeom>
                          <a:ln w="19050">
                            <a:solidFill>
                              <a:schemeClr val="bg1"/>
                            </a:solidFill>
                          </a:ln>
                        </pic:spPr>
                      </pic:pic>
                      <wps:wsp>
                        <wps:cNvPr id="18" name="Rectangle 18"/>
                        <wps:cNvSpPr/>
                        <wps:spPr>
                          <a:xfrm>
                            <a:off x="1181100" y="419100"/>
                            <a:ext cx="203200" cy="130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FC2C9F" id="Group 2" o:spid="_x0000_s1026" style="position:absolute;margin-left:296.25pt;margin-top:19.75pt;width:162.75pt;height:81.75pt;z-index:251659264;mso-width-relative:margin;mso-height-relative:margin" coordsize="23323,11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23323;height:11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hNL/BAAAA2wAAAA8AAABkcnMvZG93bnJldi54bWxET91qgzAUvh/sHcIZ9G6Nk7KKbVpKQagw&#10;HLN9gIM5Vac5EZNa9/bLRaGXH9//dj+bXkw0utaygo9lBIK4srrlWsHlnL0nIJxH1thbJgV/5GC/&#10;e33ZYqrtnX9oKn0tQgi7FBU03g+plK5qyKBb2oE4cFc7GvQBjrXUI95DuOllHEWf0mDLoaHBgY4N&#10;VV15MwrW+ep3LS+n/KuLM/rupiI5ZIVSi7f5sAHhafZP8cN90grisD58CT9A7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XhNL/BAAAA2wAAAA8AAAAAAAAAAAAAAAAAnwIA&#10;AGRycy9kb3ducmV2LnhtbFBLBQYAAAAABAAEAPcAAACNAwAAAAA=&#10;" stroked="t" strokecolor="white [3212]" strokeweight="1.5pt">
                  <v:imagedata r:id="rId20" o:title=""/>
                  <v:path arrowok="t"/>
                </v:shape>
                <v:rect id="Rectangle 18" o:spid="_x0000_s1028" style="position:absolute;left:11811;top:4191;width:2032;height:1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rCcIA&#10;AADbAAAADwAAAGRycy9kb3ducmV2LnhtbESPT2sCMRDF7wW/Qxiht5q1h1ZWo4goFHqw/gGvw2bc&#10;XdxMQhJ1++2dg+BtHvN+b97MFr3r1I1iaj0bGI8KUMSVty3XBo6HzccEVMrIFjvPZOCfEizmg7cZ&#10;ltbfeUe3fa6VhHAq0UCTcyi1TlVDDtPIB2LZnX10mEXGWtuIdwl3nf4sii/tsGW50GCgVUPVZX91&#10;UiN0f8Fet5fjadxv4tr+Jqy/jXkf9sspqEx9fpmf9I8VTsrKLzK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usJwgAAANsAAAAPAAAAAAAAAAAAAAAAAJgCAABkcnMvZG93&#10;bnJldi54bWxQSwUGAAAAAAQABAD1AAAAhwMAAAAA&#10;" filled="f" strokecolor="red" strokeweight="1pt"/>
              </v:group>
            </w:pict>
          </mc:Fallback>
        </mc:AlternateContent>
      </w:r>
      <w:r w:rsidRPr="00703BBA">
        <w:rPr>
          <w:noProof/>
        </w:rPr>
        <w:drawing>
          <wp:inline distT="0" distB="0" distL="0" distR="0" wp14:anchorId="609248BE" wp14:editId="66FD87AC">
            <wp:extent cx="5010150" cy="3738030"/>
            <wp:effectExtent l="57150" t="57150" r="114300" b="110490"/>
            <wp:docPr id="15" name="Picture 15"/>
            <wp:cNvGraphicFramePr/>
            <a:graphic xmlns:a="http://schemas.openxmlformats.org/drawingml/2006/main">
              <a:graphicData uri="http://schemas.openxmlformats.org/drawingml/2006/picture">
                <pic:pic xmlns:pic="http://schemas.openxmlformats.org/drawingml/2006/picture">
                  <pic:nvPicPr>
                    <pic:cNvPr id="7" name="Picture 6" descr="FagaaluWatersheds.jp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0150" cy="3738030"/>
                    </a:xfrm>
                    <a:prstGeom prst="rect">
                      <a:avLst/>
                    </a:prstGeom>
                    <a:ln w="19050" cap="sq">
                      <a:solidFill>
                        <a:srgbClr val="FF0000"/>
                      </a:solidFill>
                      <a:miter lim="800000"/>
                    </a:ln>
                    <a:effectLst>
                      <a:outerShdw blurRad="57150" dist="50800" dir="2700000" algn="tl" rotWithShape="0">
                        <a:srgbClr val="000000">
                          <a:alpha val="40000"/>
                        </a:srgbClr>
                      </a:outerShdw>
                    </a:effectLst>
                  </pic:spPr>
                </pic:pic>
              </a:graphicData>
            </a:graphic>
          </wp:inline>
        </w:drawing>
      </w:r>
    </w:p>
    <w:p w14:paraId="06A6EA20" w14:textId="77777777" w:rsidR="00E959A2" w:rsidRDefault="0091418E" w:rsidP="00E959A2">
      <w:pPr>
        <w:pStyle w:val="Caption"/>
      </w:pPr>
      <w:bookmarkStart w:id="72" w:name="_Ref387316245"/>
      <w:bookmarkStart w:id="73" w:name="_Ref387317259"/>
      <w:r w:rsidRPr="00703BBA">
        <w:t xml:space="preserve">Figure </w:t>
      </w:r>
      <w:fldSimple w:instr=" SEQ Figure \* ARABIC ">
        <w:r w:rsidR="00E959A2">
          <w:rPr>
            <w:noProof/>
          </w:rPr>
          <w:t>7</w:t>
        </w:r>
      </w:fldSimple>
      <w:bookmarkEnd w:id="72"/>
      <w:r w:rsidRPr="00703BBA">
        <w:t xml:space="preserve">. </w:t>
      </w:r>
      <w:r>
        <w:t>Data collection locations in</w:t>
      </w:r>
      <w:r w:rsidRPr="00703BBA">
        <w:t xml:space="preserve"> Faga'alu Bay</w:t>
      </w:r>
      <w:bookmarkEnd w:id="73"/>
      <w:r>
        <w:t>. Wind speed and direction was recorded at the weather station (</w:t>
      </w:r>
      <w:proofErr w:type="spellStart"/>
      <w:r>
        <w:t>WxStation</w:t>
      </w:r>
      <w:proofErr w:type="spellEnd"/>
      <w:r>
        <w:t>), a Dobie wave gauge recorded wave height and period (Wave Gauge), three ADCP’s were deployed for one week to measure</w:t>
      </w:r>
      <w:r w:rsidR="00E959A2">
        <w:t xml:space="preserve"> current speed and direction, and five GPS-logging drifters were deployed from the same five launch zones (</w:t>
      </w:r>
      <w:proofErr w:type="spellStart"/>
      <w:r w:rsidR="00E959A2">
        <w:t>DrifterLaunch</w:t>
      </w:r>
      <w:proofErr w:type="spellEnd"/>
      <w:r w:rsidR="00E959A2">
        <w:t xml:space="preserve">) for thirty separate deployments (January to March, 2014). </w:t>
      </w:r>
    </w:p>
    <w:p w14:paraId="52E8B0B3" w14:textId="71DEAD2F" w:rsidR="0091418E" w:rsidRPr="0091418E" w:rsidRDefault="0091418E" w:rsidP="00E959A2">
      <w:pPr>
        <w:pStyle w:val="Caption"/>
      </w:pPr>
    </w:p>
    <w:p w14:paraId="04974D65" w14:textId="77777777" w:rsidR="00806C21" w:rsidRPr="00703BBA" w:rsidRDefault="00806C21" w:rsidP="005009D9">
      <w:pPr>
        <w:pStyle w:val="Heading3"/>
      </w:pPr>
      <w:bookmarkStart w:id="74" w:name="_Toc389207926"/>
      <w:r w:rsidRPr="00703BBA">
        <w:lastRenderedPageBreak/>
        <w:t>Wave</w:t>
      </w:r>
      <w:r>
        <w:t>, Wind and Tide</w:t>
      </w:r>
      <w:r w:rsidRPr="00703BBA">
        <w:t xml:space="preserve"> data</w:t>
      </w:r>
      <w:bookmarkEnd w:id="74"/>
    </w:p>
    <w:p w14:paraId="3B80BBC3" w14:textId="724D10B2" w:rsidR="00806C21" w:rsidRPr="00703BBA" w:rsidRDefault="00806C21" w:rsidP="005009D9">
      <w:pPr>
        <w:ind w:firstLine="576"/>
      </w:pPr>
      <w:r w:rsidRPr="00703BBA">
        <w:t xml:space="preserve">A NIWA Dobie-A wave/tide gauge (DOBIE) was deployed on the southern reef slope at 10m depth, and recorded </w:t>
      </w:r>
      <w:r>
        <w:t>in</w:t>
      </w:r>
      <w:r w:rsidRPr="00703BBA">
        <w:t xml:space="preserve"> 512</w:t>
      </w:r>
      <w:r>
        <w:t xml:space="preserve"> </w:t>
      </w:r>
      <w:r w:rsidRPr="00703BBA">
        <w:t>s</w:t>
      </w:r>
      <w:r>
        <w:t>econd</w:t>
      </w:r>
      <w:r w:rsidRPr="00703BBA">
        <w:t xml:space="preserve"> burst</w:t>
      </w:r>
      <w:r>
        <w:t>s</w:t>
      </w:r>
      <w:r w:rsidRPr="00703BBA">
        <w:t xml:space="preserve"> at 2Hz at the top of every hour. The DOBIE malfunctioned and recorded no data coinciding with the ADCP deployment, but showed good comparison with NOAA </w:t>
      </w:r>
      <w:proofErr w:type="spellStart"/>
      <w:r w:rsidRPr="00703BBA">
        <w:t>WaveWatchIII</w:t>
      </w:r>
      <w:proofErr w:type="spellEnd"/>
      <w:r w:rsidRPr="00703BBA">
        <w:t xml:space="preserve"> (WW3) modeled swell height and direction. Swell height and direction output from WW3 </w:t>
      </w:r>
      <w:r w:rsidR="00B60862">
        <w:t>are</w:t>
      </w:r>
      <w:r w:rsidRPr="00703BBA">
        <w:t xml:space="preserve"> used to characterize wave forcing </w:t>
      </w:r>
      <w:r>
        <w:t>in the analysis of the ADCP data and to define the end</w:t>
      </w:r>
      <w:r w:rsidR="00B60862">
        <w:t xml:space="preserve">-member conditions </w:t>
      </w:r>
      <w:r>
        <w:fldChar w:fldCharType="begin" w:fldLock="1"/>
      </w:r>
      <w:r w:rsidR="0028443C">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"mendeley" : { "previouslyFormattedCitation" : "(Hoeke et al., 2011)" }, "properties" : { "noteIndex" : 0 }, "schema" : "https://github.com/citation-style-language/schema/raw/master/csl-citation.json" }</w:instrText>
      </w:r>
      <w:r>
        <w:fldChar w:fldCharType="separate"/>
      </w:r>
      <w:r w:rsidRPr="00E4154D">
        <w:rPr>
          <w:noProof/>
        </w:rPr>
        <w:t>(Hoeke et al., 2011)</w:t>
      </w:r>
      <w:r>
        <w:fldChar w:fldCharType="end"/>
      </w:r>
      <w:r w:rsidRPr="00703BBA">
        <w:t xml:space="preserve">. </w:t>
      </w:r>
    </w:p>
    <w:p w14:paraId="54AFF7CA" w14:textId="59C3FD97" w:rsidR="00806C21" w:rsidRPr="00703BBA" w:rsidRDefault="00B60862" w:rsidP="005009D9">
      <w:pPr>
        <w:ind w:firstLine="576"/>
      </w:pPr>
      <w:r>
        <w:t>Meteorological data during instrument deployment</w:t>
      </w:r>
      <w:r w:rsidR="00806C21" w:rsidRPr="00703BBA">
        <w:t xml:space="preserve"> were obtained from a Davis </w:t>
      </w:r>
      <w:proofErr w:type="spellStart"/>
      <w:r w:rsidR="00806C21" w:rsidRPr="00703BBA">
        <w:t>VantagePro</w:t>
      </w:r>
      <w:proofErr w:type="spellEnd"/>
      <w:r w:rsidR="00806C21" w:rsidRPr="00703BBA">
        <w:t xml:space="preserve"> weather station installed near the stream mouth, approximately 5</w:t>
      </w:r>
      <w:r w:rsidR="00806C21">
        <w:t xml:space="preserve"> </w:t>
      </w:r>
      <w:r w:rsidR="00806C21" w:rsidRPr="00703BBA">
        <w:t>m above sea level on a pole mounted to a building</w:t>
      </w:r>
      <w:r w:rsidR="00806C21">
        <w:t xml:space="preserve"> (</w:t>
      </w:r>
      <w:proofErr w:type="spellStart"/>
      <w:r w:rsidR="00806C21">
        <w:t>WxStation</w:t>
      </w:r>
      <w:proofErr w:type="spellEnd"/>
      <w:r w:rsidR="00806C21">
        <w:t xml:space="preserve">, </w:t>
      </w:r>
      <w:r w:rsidR="00806C21">
        <w:fldChar w:fldCharType="begin"/>
      </w:r>
      <w:r w:rsidR="00806C21">
        <w:instrText xml:space="preserve"> REF _Ref387316245 \h </w:instrText>
      </w:r>
      <w:r w:rsidR="005009D9">
        <w:instrText xml:space="preserve"> \* MERGEFORMAT </w:instrText>
      </w:r>
      <w:r w:rsidR="00806C21">
        <w:fldChar w:fldCharType="separate"/>
      </w:r>
      <w:r w:rsidR="00E959A2" w:rsidRPr="00703BBA">
        <w:t xml:space="preserve">Figure </w:t>
      </w:r>
      <w:r w:rsidR="00E959A2">
        <w:rPr>
          <w:noProof/>
        </w:rPr>
        <w:t>7</w:t>
      </w:r>
      <w:r w:rsidR="00806C21">
        <w:fldChar w:fldCharType="end"/>
      </w:r>
      <w:r w:rsidR="00806C21">
        <w:t>)</w:t>
      </w:r>
      <w:r w:rsidR="00806C21" w:rsidRPr="00703BBA">
        <w:t xml:space="preserve">. Wind </w:t>
      </w:r>
      <w:r>
        <w:t>velocity</w:t>
      </w:r>
      <w:r w:rsidR="00806C21" w:rsidRPr="00703BBA">
        <w:t>, barometric pressure, and precipitation were recorded at 15</w:t>
      </w:r>
      <w:r w:rsidR="00806C21">
        <w:t xml:space="preserve"> </w:t>
      </w:r>
      <w:r w:rsidR="00806C21" w:rsidRPr="00703BBA">
        <w:t>min intervals. Meteorological and tide data w</w:t>
      </w:r>
      <w:r w:rsidR="00806C21">
        <w:t>ere</w:t>
      </w:r>
      <w:r w:rsidR="00806C21" w:rsidRPr="00703BBA">
        <w:t xml:space="preserve"> also recorded</w:t>
      </w:r>
      <w:r>
        <w:t xml:space="preserve"> at a NOAA NDBC station (NSTP6)</w:t>
      </w:r>
      <w:r w:rsidR="00806C21" w:rsidRPr="00703BBA">
        <w:t xml:space="preserve"> 1.8</w:t>
      </w:r>
      <w:r w:rsidR="00806C21">
        <w:t xml:space="preserve"> </w:t>
      </w:r>
      <w:r w:rsidR="00806C21" w:rsidRPr="00703BBA">
        <w:t>km north</w:t>
      </w:r>
      <w:r w:rsidR="00806C21">
        <w:t xml:space="preserve"> of the study area</w:t>
      </w:r>
      <w:r w:rsidR="00806C21" w:rsidRPr="00703BBA">
        <w:t xml:space="preserve">. Wind </w:t>
      </w:r>
      <w:r>
        <w:t>velocity</w:t>
      </w:r>
      <w:r w:rsidR="00806C21" w:rsidRPr="00703BBA">
        <w:t>, barometric pressure, and water level were recorded at NSTP6 at 6</w:t>
      </w:r>
      <w:r w:rsidR="00806C21">
        <w:t xml:space="preserve"> min</w:t>
      </w:r>
      <w:r w:rsidR="00806C21" w:rsidRPr="00703BBA">
        <w:t xml:space="preserve"> intervals. </w:t>
      </w:r>
      <w:r w:rsidR="00806C21">
        <w:t xml:space="preserve">For this study, wind conditions are sufficiently described qualitatively so the topographic effects on wind speed and direction recorded at the stations are considered inconsequential </w:t>
      </w:r>
      <w:r w:rsidR="00806C21">
        <w:fldChar w:fldCharType="begin" w:fldLock="1"/>
      </w:r>
      <w:r w:rsidR="0028443C">
        <w:instrText>ADDIN CSL_CITATION { "citationItems" : [ { "id" : "ITEM-1",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"ITEM-1", "issue" : "12", "issued" : { "date-parts" : [ [ "2004", "8" ] ] }, "page" : "1397-1419", "title" : "Wave- and tidally-driven flow and sediment flux across a fringing coral reef: Southern Molokai, Hawaii", "type" : "article-journal", "volume" : "24" }, "uris" : [ "http://www.mendeley.com/documents/?uuid=5a2e8cd3-5cd2-4faa-8b76-8a6fc94298c6" ] } ], "mendeley" : { "previouslyFormattedCitation" : "(Storlazzi et al., 2004)" }, "properties" : { "noteIndex" : 0 }, "schema" : "https://github.com/citation-style-language/schema/raw/master/csl-citation.json" }</w:instrText>
      </w:r>
      <w:r w:rsidR="00806C21">
        <w:fldChar w:fldCharType="separate"/>
      </w:r>
      <w:r w:rsidR="00806C21" w:rsidRPr="002369CC">
        <w:rPr>
          <w:noProof/>
        </w:rPr>
        <w:t>(Storlazzi et al., 2004)</w:t>
      </w:r>
      <w:r w:rsidR="00806C21">
        <w:fldChar w:fldCharType="end"/>
      </w:r>
      <w:r w:rsidR="00806C21">
        <w:t>.</w:t>
      </w:r>
    </w:p>
    <w:p w14:paraId="7DC1D2F3" w14:textId="77777777" w:rsidR="00806C21" w:rsidRDefault="00806C21" w:rsidP="005009D9">
      <w:pPr>
        <w:pStyle w:val="Heading3"/>
      </w:pPr>
      <w:r>
        <w:t>Eulerian and Lagrangian flow measurements</w:t>
      </w:r>
    </w:p>
    <w:p w14:paraId="6CC6A96D" w14:textId="77777777" w:rsidR="00B60862" w:rsidRDefault="00B60862" w:rsidP="00B60862">
      <w:pPr>
        <w:ind w:firstLine="576"/>
      </w:pPr>
    </w:p>
    <w:p w14:paraId="1C5EBAF4" w14:textId="77777777" w:rsidR="00B60862" w:rsidRDefault="00B60862" w:rsidP="00B60862">
      <w:pPr>
        <w:spacing w:after="0"/>
      </w:pPr>
      <w:r w:rsidRPr="00703BBA">
        <w:rPr>
          <w:noProof/>
        </w:rPr>
        <w:drawing>
          <wp:inline distT="0" distB="0" distL="0" distR="0" wp14:anchorId="6DCD13E6" wp14:editId="6F814A00">
            <wp:extent cx="2542540" cy="1935478"/>
            <wp:effectExtent l="0" t="0" r="0" b="8255"/>
            <wp:docPr id="12" name="Picture 12" descr="C:\Users\Alex\Pictures\vlcsnap-2014-02-15-19h52m53s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vlcsnap-2014-02-15-19h52m53s18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84350" cy="1967305"/>
                    </a:xfrm>
                    <a:prstGeom prst="rect">
                      <a:avLst/>
                    </a:prstGeom>
                    <a:noFill/>
                    <a:ln>
                      <a:noFill/>
                    </a:ln>
                  </pic:spPr>
                </pic:pic>
              </a:graphicData>
            </a:graphic>
          </wp:inline>
        </w:drawing>
      </w:r>
      <w:r w:rsidRPr="00703BBA">
        <w:rPr>
          <w:noProof/>
        </w:rPr>
        <w:drawing>
          <wp:inline distT="0" distB="0" distL="0" distR="0" wp14:anchorId="4E00CE1F" wp14:editId="0FF0594D">
            <wp:extent cx="2581910" cy="1936432"/>
            <wp:effectExtent l="0" t="0" r="889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lcsnap-2014-02-24-13h25m31s2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9607" cy="1964705"/>
                    </a:xfrm>
                    <a:prstGeom prst="rect">
                      <a:avLst/>
                    </a:prstGeom>
                  </pic:spPr>
                </pic:pic>
              </a:graphicData>
            </a:graphic>
          </wp:inline>
        </w:drawing>
      </w:r>
    </w:p>
    <w:p w14:paraId="7936DBF5" w14:textId="77777777" w:rsidR="00B60862" w:rsidRPr="00703BBA" w:rsidRDefault="00B60862" w:rsidP="00B60862">
      <w:pPr>
        <w:keepNext/>
        <w:spacing w:after="0"/>
      </w:pPr>
      <w:r w:rsidRPr="00703BBA">
        <w:rPr>
          <w:noProof/>
        </w:rPr>
        <w:drawing>
          <wp:inline distT="0" distB="0" distL="0" distR="0" wp14:anchorId="129E90E1" wp14:editId="6828BA2A">
            <wp:extent cx="2915920" cy="1673422"/>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arry before and after.jpg"/>
                    <pic:cNvPicPr/>
                  </pic:nvPicPr>
                  <pic:blipFill rotWithShape="1">
                    <a:blip r:embed="rId24" cstate="print">
                      <a:extLst>
                        <a:ext uri="{28A0092B-C50C-407E-A947-70E740481C1C}">
                          <a14:useLocalDpi xmlns:a14="http://schemas.microsoft.com/office/drawing/2010/main" val="0"/>
                        </a:ext>
                      </a:extLst>
                    </a:blip>
                    <a:srcRect l="1367" t="16106" r="6097" b="13087"/>
                    <a:stretch/>
                  </pic:blipFill>
                  <pic:spPr bwMode="auto">
                    <a:xfrm>
                      <a:off x="0" y="0"/>
                      <a:ext cx="2929832" cy="1681406"/>
                    </a:xfrm>
                    <a:prstGeom prst="rect">
                      <a:avLst/>
                    </a:prstGeom>
                    <a:ln>
                      <a:noFill/>
                    </a:ln>
                    <a:extLst>
                      <a:ext uri="{53640926-AAD7-44D8-BBD7-CCE9431645EC}">
                        <a14:shadowObscured xmlns:a14="http://schemas.microsoft.com/office/drawing/2010/main"/>
                      </a:ext>
                    </a:extLst>
                  </pic:spPr>
                </pic:pic>
              </a:graphicData>
            </a:graphic>
          </wp:inline>
        </w:drawing>
      </w:r>
      <w:r w:rsidRPr="00703BBA">
        <w:rPr>
          <w:noProof/>
        </w:rPr>
        <w:drawing>
          <wp:inline distT="0" distB="0" distL="0" distR="0" wp14:anchorId="7D7AC076" wp14:editId="69365B96">
            <wp:extent cx="2210928" cy="1678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lcsnap-2014-02-15-11h31m30s201.jpg"/>
                    <pic:cNvPicPr/>
                  </pic:nvPicPr>
                  <pic:blipFill rotWithShape="1">
                    <a:blip r:embed="rId25" cstate="print">
                      <a:extLst>
                        <a:ext uri="{28A0092B-C50C-407E-A947-70E740481C1C}">
                          <a14:useLocalDpi xmlns:a14="http://schemas.microsoft.com/office/drawing/2010/main" val="0"/>
                        </a:ext>
                      </a:extLst>
                    </a:blip>
                    <a:srcRect l="12992" r="12992"/>
                    <a:stretch/>
                  </pic:blipFill>
                  <pic:spPr bwMode="auto">
                    <a:xfrm>
                      <a:off x="0" y="0"/>
                      <a:ext cx="2229014" cy="1692674"/>
                    </a:xfrm>
                    <a:prstGeom prst="rect">
                      <a:avLst/>
                    </a:prstGeom>
                    <a:ln>
                      <a:noFill/>
                    </a:ln>
                    <a:extLst>
                      <a:ext uri="{53640926-AAD7-44D8-BBD7-CCE9431645EC}">
                        <a14:shadowObscured xmlns:a14="http://schemas.microsoft.com/office/drawing/2010/main"/>
                      </a:ext>
                    </a:extLst>
                  </pic:spPr>
                </pic:pic>
              </a:graphicData>
            </a:graphic>
          </wp:inline>
        </w:drawing>
      </w:r>
    </w:p>
    <w:p w14:paraId="46EF7E22" w14:textId="656478E9" w:rsidR="00B60862" w:rsidRPr="00B60862" w:rsidRDefault="00B60862" w:rsidP="00B60862">
      <w:pPr>
        <w:pStyle w:val="Caption"/>
      </w:pPr>
      <w:bookmarkStart w:id="75" w:name="_Ref387316109"/>
      <w:bookmarkStart w:id="76" w:name="_Ref387316089"/>
      <w:r w:rsidRPr="00703BBA">
        <w:t xml:space="preserve">Figure </w:t>
      </w:r>
      <w:fldSimple w:instr=" SEQ Figure \* ARABIC ">
        <w:r>
          <w:rPr>
            <w:noProof/>
          </w:rPr>
          <w:t>8</w:t>
        </w:r>
      </w:fldSimple>
      <w:bookmarkEnd w:id="75"/>
      <w:r w:rsidRPr="00703BBA">
        <w:t>. ADCP</w:t>
      </w:r>
      <w:r>
        <w:t xml:space="preserve"> and drifter</w:t>
      </w:r>
      <w:r w:rsidRPr="00703BBA">
        <w:t xml:space="preserve"> deployment.</w:t>
      </w:r>
      <w:bookmarkEnd w:id="76"/>
    </w:p>
    <w:p w14:paraId="0FC6BAED" w14:textId="77777777" w:rsidR="00806C21" w:rsidRPr="0039795F" w:rsidRDefault="00806C21" w:rsidP="005009D9">
      <w:pPr>
        <w:rPr>
          <w:b/>
        </w:rPr>
      </w:pPr>
      <w:r w:rsidRPr="0039795F">
        <w:rPr>
          <w:b/>
        </w:rPr>
        <w:t>Acoustic Doppler Current Profilers (ADCP)</w:t>
      </w:r>
    </w:p>
    <w:p w14:paraId="065FCE0E" w14:textId="3647E389" w:rsidR="00806C21" w:rsidRPr="00703BBA" w:rsidRDefault="00806C21" w:rsidP="00B60862">
      <w:pPr>
        <w:ind w:firstLine="576"/>
      </w:pPr>
      <w:r w:rsidRPr="00703BBA">
        <w:t xml:space="preserve">Three Nortek Aquadopp ADCP were supplied by the USGS Pacific </w:t>
      </w:r>
      <w:r>
        <w:t>Coastal and Marine</w:t>
      </w:r>
      <w:r w:rsidRPr="00703BBA">
        <w:t xml:space="preserve"> Science Center in Santa Cruz,</w:t>
      </w:r>
      <w:r>
        <w:t xml:space="preserve"> </w:t>
      </w:r>
      <w:r w:rsidRPr="00703BBA">
        <w:t>CA, and deployed on the reef flat in Faga’alu for one week:</w:t>
      </w:r>
      <w:r>
        <w:t xml:space="preserve"> </w:t>
      </w:r>
      <w:r w:rsidRPr="00703BBA">
        <w:t>15-23</w:t>
      </w:r>
      <w:r>
        <w:t xml:space="preserve"> February</w:t>
      </w:r>
      <w:r w:rsidRPr="00703BBA">
        <w:t>, 2014 (</w:t>
      </w:r>
      <w:r>
        <w:fldChar w:fldCharType="begin"/>
      </w:r>
      <w:r>
        <w:instrText xml:space="preserve"> REF _Ref387316245 \h </w:instrText>
      </w:r>
      <w:r w:rsidR="005009D9">
        <w:instrText xml:space="preserve"> \* MERGEFORMAT </w:instrText>
      </w:r>
      <w:r>
        <w:fldChar w:fldCharType="separate"/>
      </w:r>
      <w:r w:rsidR="00E959A2" w:rsidRPr="00703BBA">
        <w:t xml:space="preserve">Figure </w:t>
      </w:r>
      <w:r w:rsidR="00E959A2">
        <w:rPr>
          <w:noProof/>
        </w:rPr>
        <w:t>7</w:t>
      </w:r>
      <w:r>
        <w:fldChar w:fldCharType="end"/>
      </w:r>
      <w:r>
        <w:t xml:space="preserve">; </w:t>
      </w:r>
      <w:r>
        <w:fldChar w:fldCharType="begin"/>
      </w:r>
      <w:r>
        <w:instrText xml:space="preserve"> REF _Ref387316109 \h </w:instrText>
      </w:r>
      <w:r w:rsidR="005009D9">
        <w:instrText xml:space="preserve"> \* MERGEFORMAT </w:instrText>
      </w:r>
      <w:r>
        <w:fldChar w:fldCharType="separate"/>
      </w:r>
      <w:r w:rsidR="00E959A2" w:rsidRPr="00703BBA">
        <w:t xml:space="preserve">Figure </w:t>
      </w:r>
      <w:r w:rsidR="00E959A2">
        <w:rPr>
          <w:noProof/>
        </w:rPr>
        <w:t>8</w:t>
      </w:r>
      <w:r>
        <w:fldChar w:fldCharType="end"/>
      </w:r>
      <w:r w:rsidRPr="00703BBA">
        <w:t>). Flow speed and direction w</w:t>
      </w:r>
      <w:r>
        <w:t>ere recorded every 20 min</w:t>
      </w:r>
      <w:r w:rsidRPr="00703BBA">
        <w:t xml:space="preserve"> at 1</w:t>
      </w:r>
      <w:r>
        <w:t xml:space="preserve"> </w:t>
      </w:r>
      <w:r w:rsidRPr="00703BBA">
        <w:t xml:space="preserve">Hz (not sure what the </w:t>
      </w:r>
      <w:r w:rsidRPr="00703BBA">
        <w:lastRenderedPageBreak/>
        <w:t>actual specs were,</w:t>
      </w:r>
      <w:r w:rsidR="00B60862">
        <w:t xml:space="preserve"> Curt programmed them). On the n</w:t>
      </w:r>
      <w:r w:rsidRPr="00703BBA">
        <w:t>orthern reef the water level dropped below the minimum blanking distance of the ADCP at low tides, and flow is assumed to be nearly zero during these times given the relatively low wate</w:t>
      </w:r>
      <w:r>
        <w:t xml:space="preserve">r depth. </w:t>
      </w:r>
    </w:p>
    <w:p w14:paraId="2470B05A" w14:textId="77777777" w:rsidR="00806C21" w:rsidRPr="0039795F" w:rsidRDefault="00806C21" w:rsidP="005009D9">
      <w:pPr>
        <w:rPr>
          <w:b/>
        </w:rPr>
      </w:pPr>
      <w:r>
        <w:rPr>
          <w:b/>
        </w:rPr>
        <w:t>GPS-logging Drifters</w:t>
      </w:r>
    </w:p>
    <w:p w14:paraId="122A2831" w14:textId="1C957F20" w:rsidR="00806C21" w:rsidRDefault="00806C21" w:rsidP="005009D9">
      <w:pPr>
        <w:ind w:firstLine="576"/>
      </w:pPr>
      <w:r>
        <w:t xml:space="preserve">Drifter designs typically involve the use of a suspended drogue </w:t>
      </w:r>
      <w:r>
        <w:fldChar w:fldCharType="begin" w:fldLock="1"/>
      </w:r>
      <w:r w:rsidR="0028443C">
        <w:instrText>ADDIN CSL_CITATION { "citationItems" : [ { "id" : "ITEM-1", "itemData" : { "abstract" : "The design of small, compact, low-cost GPS drifters that utilize \u2018\u2018off the shelf\u2019\u2019 components is described. The drifters are intended for use in confined or nearshore environments over time scales of up to several days and are a low-cost alternative for applications that do not require drifters with full ocean-going capabilities. 1.", "author" : [ { "dropping-particle" : "", "family" : "Johnson", "given" : "D.", "non-dropping-particle" : "", "parse-names" : false, "suffix" : "" }, { "dropping-particle" : "", "family" : "Stocker", "given" : "R.", "non-dropping-particle" : "", "parse-names" : false, "suffix" : "" }, { "dropping-particle" : "", "family" : "Head", "given" : "R.", "non-dropping-particle" : "", "parse-names" : false, "suffix" : "" }, { "dropping-particle" : "", "family" : "Imberger", "given" : "J.", "non-dropping-particle" : "", "parse-names" : false, "suffix" : "" }, { "dropping-particle" : "", "family" : "Pattiaratchi", "given" : "C.", "non-dropping-particle" : "", "parse-names" : false, "suffix" : "" } ], "container-title" : "Journal of Atmospheric and Oceanic Technology", "id" : "ITEM-1", "issue" : "12", "issued" : { "date-parts" : [ [ "2003" ] ] }, "page" : "1880-1884", "title" : "A Compact , Low-Cost GPS Drifter for Use in the Oceanic Nearshore Zone , Lakes , and Estuaries", "type" : "article-journal", "volume" : "20" }, "uris" : [ "http://www.mendeley.com/documents/?uuid=85641fa2-32ac-4128-915d-26b6229c3a33" ] }, { "id" : "ITEM-2", "itemData" : { "DOI" : "10.1016/j.marpolbul.2010.06.023", "ISSN" : "1879-3363", "PMID" : "20637477", "abstract" : "The south-west lagoon of New Caledonia is a wide semi-open coral reef lagoon bounded by an intertidal barrier reef and bisected by numerous deep inlets. This paper synthesizes findings from the 2000-2008 French National Program EC2CO-PNEC relative to the circulation and the transport of suspended particles in this lagoon. Numerical model development (hydrodynamic, fine suspended sediment transport, wind-wave, small-scale atmospheric circulation) allowed the determination of circulation patterns in the lagoon and the charting of residence time, the later of which has been recently used in a series of ecological studies. Topical studies based on field measurements permitted the parameterisation of wave set-up induced by the swell breaking on the reef barrier and the validation of a wind-wave model in a fetch-limited environment. The analysis of spatial and temporal variability of suspended matter concentration over short and long time-scales, the measurement of grain size distribution and the density of suspended matter (1.27 kg l(-1)), and the estimation of erodibility of heterogeneous (sand/mud, terrigenous/biogenic) soft bottoms was also conducted. Aggregates were shown to be more abundant near or around reefs and a possible biological influence on this aggregation is discussed. Optical measurements enabled the quantification of suspended matter either in situ (monochromatic measurements) or remotely (surface spectral measurements and satellite observations) and provided indirect calibration and validation of a suspended sediment transport model. The processes that warrant further investigation in order to improve our knowledge of circulation and suspended sediment transport in the New Caledonia lagoon as well as in other coral reef areas are discussed, as are the relevance and reliability of the numerical models for this endeavour.", "author" : [ { "dropping-particle" : "", "family" : "Ouillon", "given" : "S", "non-dropping-particle" : "", "parse-names" : false, "suffix" : "" }, { "dropping-particle" : "", "family" : "Douillet", "given" : "P", "non-dropping-particle" : "", "parse-names" : false, "suffix" : "" }, { "dropping-particle" : "", "family" : "Lefebvre", "given" : "J P", "non-dropping-particle" : "", "parse-names" : false, "suffix" : "" }, { "dropping-particle" : "", "family" : "Gendre", "given" : "R", "non-dropping-particle" : "Le", "parse-names" : false, "suffix" : "" }, { "dropping-particle" : "", "family" : "Jouon", "given" : "a", "non-dropping-particle" : "", "parse-names" : false, "suffix" : "" }, { "dropping-particle" : "", "family" : "Bonneton", "given" : "P", "non-dropping-particle" : "", "parse-names" : false, "suffix" : "" }, { "dropping-particle" : "", "family" : "Fernandez", "given" : "J M", "non-dropping-particle" : "", "parse-names" : false, "suffix" : "" }, { "dropping-particle" : "", "family" : "Chevillon", "given" : "C", "non-dropping-particle" : "", "parse-names" : false, "suffix" : "" }, { "dropping-particle" : "", "family" : "Magand", "given" : "O", "non-dropping-particle" : "", "parse-names" : false, "suffix" : "" }, { "dropping-particle" : "", "family" : "Lef\u00e8vre", "given" : "J", "non-dropping-particle" : "", "parse-names" : false, "suffix" : "" }, { "dropping-particle" : "", "family" : "Hir", "given" : "P", "non-dropping-particle" : "Le", "parse-names" : false, "suffix" : "" }, { "dropping-particle" : "", "family" : "Laganier", "given" : "R", "non-dropping-particle" : "", "parse-names" : false, "suffix" : "" }, { "dropping-particle" : "", "family" : "Dumas", "given" : "F", "non-dropping-particle" : "", "parse-names" : false, "suffix" : "" }, { "dropping-particle" : "", "family" : "Marchesiello", "given" : "P", "non-dropping-particle" : "", "parse-names" : false, "suffix" : "" }, { "dropping-particle" : "", "family" : "Bel Madani", "given" : "a", "non-dropping-particle" : "", "parse-names" : false, "suffix" : "" }, { "dropping-particle" : "", "family" : "Andr\u00e9fou\u00ebt", "given" : "S", "non-dropping-particle" : "", "parse-names" : false, "suffix" : "" }, { "dropping-particle" : "", "family" : "Panch\u00e9", "given" : "J Y", "non-dropping-particle" : "", "parse-names" : false, "suffix" : "" }, { "dropping-particle" : "", "family" : "Fichez", "given" : "R", "non-dropping-particle" : "", "parse-names" : false, "suffix" : "" } ], "container-title" : "Marine pollution bulletin", "id" : "ITEM-2", "issue" : "7-12", "issued" : { "date-parts" : [ [ "2010", "1" ] ] }, "page" : "269-96", "publisher" : "Elsevier Ltd", "title" : "Circulation and suspended sediment transport in a coral reef lagoon: the south-west lagoon of New Caledonia.", "type" : "article-journal", "volume" : "61" }, "uris" : [ "http://www.mendeley.com/documents/?uuid=9a45efb6-885e-4daa-a19d-eb1cbdadbf95" ] } ], "mendeley" : { "previouslyFormattedCitation" : "(Johnson et al., 2003; Ouillon et al., 2010)" }, "properties" : { "noteIndex" : 0 }, "schema" : "https://github.com/citation-style-language/schema/raw/master/csl-citation.json" }</w:instrText>
      </w:r>
      <w:r>
        <w:fldChar w:fldCharType="separate"/>
      </w:r>
      <w:r w:rsidRPr="0027038A">
        <w:rPr>
          <w:noProof/>
        </w:rPr>
        <w:t>(Johnson et al., 2003; Ouillon et al., 2010)</w:t>
      </w:r>
      <w:r>
        <w:fldChar w:fldCharType="end"/>
      </w:r>
      <w:r>
        <w:t xml:space="preserve"> or a finned tube </w:t>
      </w:r>
      <w:r>
        <w:fldChar w:fldCharType="begin" w:fldLock="1"/>
      </w:r>
      <w:r w:rsidR="0028443C">
        <w:instrText>ADDIN CSL_CITATION { "citationItems" : [ { "id" : "ITEM-1", "itemData" : { "author" : [ { "dropping-particle" : "", "family" : "MacMahan", "given" : "Jamie", "non-dropping-particle" : "", "parse-names" : false, "suffix" : "" }, { "dropping-particle" : "", "family" : "Brown", "given" : "Jeff", "non-dropping-particle" : "", "parse-names" : false, "suffix" : "" }, { "dropping-particle" : "", "family" : "Thornton", "given" : "Ed", "non-dropping-particle" : "", "parse-names" : false, "suffix" : "" } ], "container-title" : "Journal of Coastal Research", "id" : "ITEM-1", "issue" : "3", "issued" : { "date-parts" : [ [ "2009" ] ] }, "page" : "744-754", "title" : "Low-Cost Handheld Global Positioning System for Measuring Surf-Zone Currents Low-Cost Handheld Currents Positioning System for Measuring", "type" : "article-journal", "volume" : "25" }, "uris" : [ "http://www.mendeley.com/documents/?uuid=1f081adf-5159-4548-b224-6ae227562ae8" ] } ], "mendeley" : { "previouslyFormattedCitation" : "(MacMahan et al., 2009)" }, "properties" : { "noteIndex" : 0 }, "schema" : "https://github.com/citation-style-language/schema/raw/master/csl-citation.json" }</w:instrText>
      </w:r>
      <w:r>
        <w:fldChar w:fldCharType="separate"/>
      </w:r>
      <w:r w:rsidR="00532115" w:rsidRPr="00532115">
        <w:rPr>
          <w:noProof/>
        </w:rPr>
        <w:t>(MacMahan et al., 2009)</w:t>
      </w:r>
      <w:r>
        <w:fldChar w:fldCharType="end"/>
      </w:r>
      <w:r>
        <w:t xml:space="preserve"> to extend into and anchor the drifter in the water column. However, due to the shallow conditions experienced on reef flats a novel drifter design was needed. Drifters for shallow coral reef environments need to be shallow enough to avoid interaction with corals, deep enough to not be affected by the surface movements, extend high enough to be visible but not high enough to be affected by winds, and finally, rugged enough to sustain the impact of a breaking wave onto corals in the event it is entrained in the surf zone.</w:t>
      </w:r>
    </w:p>
    <w:p w14:paraId="76549BD1" w14:textId="77777777" w:rsidR="00806C21" w:rsidRDefault="00806C21" w:rsidP="005009D9">
      <w:pPr>
        <w:ind w:firstLine="576"/>
      </w:pPr>
      <w:r w:rsidRPr="00703BBA">
        <w:t>Faga’alu Bay is a relatively small area (0.25km</w:t>
      </w:r>
      <w:r w:rsidRPr="00703BBA">
        <w:rPr>
          <w:vertAlign w:val="superscript"/>
        </w:rPr>
        <w:t>2</w:t>
      </w:r>
      <w:r w:rsidRPr="00703BBA">
        <w:t>) so very high density drifter data could be collected with a small number of drifters</w:t>
      </w:r>
      <w:r>
        <w:t xml:space="preserve"> (n=5)</w:t>
      </w:r>
      <w:r w:rsidRPr="00703BBA">
        <w:t xml:space="preserve"> and field personnel</w:t>
      </w:r>
      <w:r>
        <w:t xml:space="preserve"> (</w:t>
      </w:r>
      <w:commentRangeStart w:id="77"/>
      <w:r>
        <w:t>n=1</w:t>
      </w:r>
      <w:commentRangeEnd w:id="77"/>
      <w:r>
        <w:rPr>
          <w:rStyle w:val="CommentReference"/>
        </w:rPr>
        <w:commentReference w:id="77"/>
      </w:r>
      <w:r>
        <w:t>)</w:t>
      </w:r>
      <w:r w:rsidRPr="00703BBA">
        <w:t>. Five drifters were designed and constructed on-island, from PVC tubing and plastic sheeting, with a small waterproof housing for the GPS recorder (HOLUX M1000), and a float collar to maintain upright orientation (</w:t>
      </w:r>
      <w:r w:rsidRPr="00703BBA">
        <w:fldChar w:fldCharType="begin"/>
      </w:r>
      <w:r w:rsidRPr="00703BBA">
        <w:instrText xml:space="preserve"> REF _Ref387316109 \h  \* MERGEFORMAT </w:instrText>
      </w:r>
      <w:r w:rsidRPr="00703BBA">
        <w:fldChar w:fldCharType="separate"/>
      </w:r>
      <w:r w:rsidR="00E959A2" w:rsidRPr="00703BBA">
        <w:t xml:space="preserve">Figure </w:t>
      </w:r>
      <w:r w:rsidR="00E959A2">
        <w:rPr>
          <w:noProof/>
        </w:rPr>
        <w:t>8</w:t>
      </w:r>
      <w:r w:rsidRPr="00703BBA">
        <w:fldChar w:fldCharType="end"/>
      </w:r>
      <w:r>
        <w:t xml:space="preserve">). </w:t>
      </w:r>
      <w:r w:rsidRPr="00703BBA">
        <w:t xml:space="preserve">Deployments were conducted </w:t>
      </w:r>
      <w:r>
        <w:t xml:space="preserve">opportunistically </w:t>
      </w:r>
      <w:r w:rsidRPr="00703BBA">
        <w:t>to capture “end-member” conditions</w:t>
      </w:r>
      <w:r>
        <w:t xml:space="preserve"> for all combinations of High-Low waves, High-Low wind (offshore and onshore), and High-Low tide. M</w:t>
      </w:r>
      <w:r w:rsidRPr="00703BBA">
        <w:t>ultiple daily deployments were scheduled during one randomly selected week coinciding with ADCP deployment</w:t>
      </w:r>
      <w:r>
        <w:t xml:space="preserve"> to facilitate direct comparisons of Eulerian and Lagrangian flow measurements under various forcing conditions</w:t>
      </w:r>
      <w:r w:rsidRPr="00703BBA">
        <w:t xml:space="preserve">. Thirty deployments were conducted, with twenty-two of those deployments </w:t>
      </w:r>
      <w:r>
        <w:t>coinciding with ADCP deployment.</w:t>
      </w:r>
    </w:p>
    <w:p w14:paraId="26EA8DB9" w14:textId="77777777" w:rsidR="00806C21" w:rsidRDefault="00806C21" w:rsidP="00BB5B8E">
      <w:pPr>
        <w:pStyle w:val="Heading2"/>
        <w:numPr>
          <w:ilvl w:val="0"/>
          <w:numId w:val="0"/>
        </w:numPr>
      </w:pPr>
      <w:bookmarkStart w:id="78" w:name="_Toc389207928"/>
      <w:r>
        <w:t xml:space="preserve">Expected </w:t>
      </w:r>
      <w:r w:rsidRPr="00703BBA">
        <w:t>Results</w:t>
      </w:r>
      <w:r>
        <w:t>/Outcomes</w:t>
      </w:r>
      <w:bookmarkEnd w:id="78"/>
    </w:p>
    <w:p w14:paraId="0F4BC229" w14:textId="77777777" w:rsidR="00806C21" w:rsidRPr="00703BBA" w:rsidRDefault="00806C21" w:rsidP="005009D9">
      <w:pPr>
        <w:ind w:firstLine="576"/>
      </w:pPr>
      <w:r>
        <w:t xml:space="preserve">It is hypothesized that under low wave </w:t>
      </w:r>
      <w:r w:rsidRPr="00703BBA">
        <w:t xml:space="preserve">conditions, mean flow directions are more variable and mean </w:t>
      </w:r>
      <w:r>
        <w:t>flow speeds are lower. Under high wave</w:t>
      </w:r>
      <w:r w:rsidRPr="00703BBA">
        <w:t xml:space="preserve"> conditions, mean flow patterns are</w:t>
      </w:r>
      <w:r>
        <w:t xml:space="preserve"> more coherent in a single direction</w:t>
      </w:r>
      <w:r>
        <w:rPr>
          <w:rStyle w:val="CommentReference"/>
        </w:rPr>
        <w:commentReference w:id="79"/>
      </w:r>
      <w:r>
        <w:t xml:space="preserve"> at a given point and mean flow speeds are great</w:t>
      </w:r>
      <w:r w:rsidRPr="00703BBA">
        <w:t xml:space="preserve">er. Flow patterns are less variable near the reef crest, and more variable on the reef flat, especially the northern reef flat. </w:t>
      </w:r>
      <w:r>
        <w:t xml:space="preserve">These hypotheses will be tested by variance ellipses calculated from spatially binned ADCP and drifter data, categorized by end-member forcing condition. </w:t>
      </w:r>
    </w:p>
    <w:p w14:paraId="68644B1A" w14:textId="77777777" w:rsidR="00806C21" w:rsidRDefault="00806C21" w:rsidP="005009D9">
      <w:pPr>
        <w:ind w:firstLine="432"/>
      </w:pPr>
      <w:r>
        <w:t xml:space="preserve">It is hypothesized that </w:t>
      </w:r>
      <w:commentRangeStart w:id="80"/>
      <w:r>
        <w:t>r</w:t>
      </w:r>
      <w:r w:rsidRPr="00703BBA">
        <w:t>esidence time of water over the northern reef will be longer than over the southern reef</w:t>
      </w:r>
      <w:commentRangeEnd w:id="80"/>
      <w:r>
        <w:rPr>
          <w:rStyle w:val="CommentReference"/>
        </w:rPr>
        <w:commentReference w:id="80"/>
      </w:r>
      <w:r>
        <w:t>, despite the much smaller area of the northern reef, because wave exposure and resulting flow speeds are lower</w:t>
      </w:r>
      <w:r w:rsidRPr="00703BBA">
        <w:t>.</w:t>
      </w:r>
      <w:r>
        <w:t xml:space="preserve"> This hypothesis will be tested by averaging residence time in each 10m x 10m bin over the north and south reefs under end-member conditions, and comparing their relationships with wave-, wind-, and tide-forcing.</w:t>
      </w:r>
    </w:p>
    <w:p w14:paraId="6AA204BA" w14:textId="66C1056A" w:rsidR="00806C21" w:rsidRPr="00864DE9" w:rsidRDefault="00806C21" w:rsidP="005009D9">
      <w:pPr>
        <w:ind w:firstLine="432"/>
      </w:pPr>
      <w:r>
        <w:t xml:space="preserve">The resulting empirical model of residence time over the northern and southern reefs will be used as </w:t>
      </w:r>
      <w:r w:rsidRPr="00703BBA">
        <w:t>a</w:t>
      </w:r>
      <w:r>
        <w:t xml:space="preserve"> component of </w:t>
      </w:r>
      <w:r w:rsidRPr="00703BBA">
        <w:t>a top-down model of sediment</w:t>
      </w:r>
      <w:r w:rsidR="00B60862">
        <w:t xml:space="preserve"> accumul</w:t>
      </w:r>
      <w:r w:rsidRPr="00703BBA">
        <w:t>ation on the reef</w:t>
      </w:r>
      <w:r>
        <w:t xml:space="preserve"> developed</w:t>
      </w:r>
      <w:r w:rsidRPr="00703BBA">
        <w:t xml:space="preserve"> in Paper Three</w:t>
      </w:r>
      <w:r>
        <w:t xml:space="preserve">. This study also tests a novel drifter design for use in shallow, coral reef environments, and provides a novel dataset of reef circulation from high spatial density drifter observations over a significant range of wave and wind-forcing conditions. </w:t>
      </w:r>
    </w:p>
    <w:p w14:paraId="649C3D11" w14:textId="77777777" w:rsidR="00806C21" w:rsidRDefault="00806C21" w:rsidP="005009D9"/>
    <w:p w14:paraId="58DFABC9" w14:textId="77777777" w:rsidR="00806C21" w:rsidRDefault="00806C21" w:rsidP="005009D9">
      <w:r>
        <w:br w:type="page"/>
      </w:r>
    </w:p>
    <w:p w14:paraId="17CE2C77" w14:textId="69764F42" w:rsidR="00806C21" w:rsidRDefault="00806C21" w:rsidP="005009D9">
      <w:pPr>
        <w:pStyle w:val="Heading1"/>
        <w:ind w:left="432" w:hanging="432"/>
        <w:rPr>
          <w:rFonts w:asciiTheme="minorHAnsi" w:hAnsiTheme="minorHAnsi"/>
        </w:rPr>
      </w:pPr>
      <w:bookmarkStart w:id="81" w:name="_Toc389207934"/>
      <w:r>
        <w:rPr>
          <w:rFonts w:asciiTheme="minorHAnsi" w:hAnsiTheme="minorHAnsi"/>
        </w:rPr>
        <w:lastRenderedPageBreak/>
        <w:t xml:space="preserve">Paper/Part Three – </w:t>
      </w:r>
      <w:r w:rsidRPr="005009D9">
        <w:rPr>
          <w:rFonts w:asciiTheme="minorHAnsi" w:hAnsiTheme="minorHAnsi"/>
        </w:rPr>
        <w:t>“</w:t>
      </w:r>
      <w:commentRangeStart w:id="82"/>
      <w:r w:rsidRPr="005009D9">
        <w:rPr>
          <w:rFonts w:asciiTheme="minorHAnsi" w:hAnsiTheme="minorHAnsi"/>
        </w:rPr>
        <w:t>Watershed and oceanic</w:t>
      </w:r>
      <w:commentRangeEnd w:id="82"/>
      <w:r w:rsidRPr="005009D9">
        <w:rPr>
          <w:rStyle w:val="CommentReference"/>
          <w:rFonts w:asciiTheme="minorHAnsi" w:eastAsiaTheme="minorHAnsi" w:hAnsiTheme="minorHAnsi" w:cstheme="minorBidi"/>
          <w:color w:val="auto"/>
        </w:rPr>
        <w:commentReference w:id="82"/>
      </w:r>
      <w:r w:rsidRPr="005009D9">
        <w:rPr>
          <w:rFonts w:asciiTheme="minorHAnsi" w:hAnsiTheme="minorHAnsi"/>
        </w:rPr>
        <w:t xml:space="preserve"> controls on seasonal and temporal patterns </w:t>
      </w:r>
      <w:r w:rsidR="005009D9">
        <w:rPr>
          <w:rFonts w:asciiTheme="minorHAnsi" w:hAnsiTheme="minorHAnsi"/>
        </w:rPr>
        <w:t>of</w:t>
      </w:r>
      <w:r w:rsidRPr="005009D9">
        <w:rPr>
          <w:rFonts w:asciiTheme="minorHAnsi" w:hAnsiTheme="minorHAnsi"/>
        </w:rPr>
        <w:t xml:space="preserve"> sediment d</w:t>
      </w:r>
      <w:r w:rsidR="005009D9" w:rsidRPr="005009D9">
        <w:rPr>
          <w:rFonts w:asciiTheme="minorHAnsi" w:hAnsiTheme="minorHAnsi"/>
        </w:rPr>
        <w:t>eposition i</w:t>
      </w:r>
      <w:r w:rsidRPr="005009D9">
        <w:rPr>
          <w:rFonts w:asciiTheme="minorHAnsi" w:hAnsiTheme="minorHAnsi"/>
        </w:rPr>
        <w:t>n a fringing reef flat embayment</w:t>
      </w:r>
      <w:bookmarkEnd w:id="81"/>
      <w:r w:rsidRPr="005009D9">
        <w:rPr>
          <w:rFonts w:asciiTheme="minorHAnsi" w:hAnsiTheme="minorHAnsi"/>
        </w:rPr>
        <w:t>”</w:t>
      </w:r>
      <w:r w:rsidRPr="00703BBA">
        <w:rPr>
          <w:rFonts w:asciiTheme="minorHAnsi" w:hAnsiTheme="minorHAnsi"/>
        </w:rPr>
        <w:t xml:space="preserve">  </w:t>
      </w:r>
    </w:p>
    <w:p w14:paraId="5B8CA107" w14:textId="77777777" w:rsidR="00806C21" w:rsidRPr="0048085D" w:rsidRDefault="00806C21" w:rsidP="005009D9">
      <w:pPr>
        <w:pStyle w:val="Heading2"/>
        <w:numPr>
          <w:ilvl w:val="0"/>
          <w:numId w:val="0"/>
        </w:numPr>
        <w:ind w:left="576" w:hanging="576"/>
        <w:rPr>
          <w:rFonts w:asciiTheme="minorHAnsi" w:hAnsiTheme="minorHAnsi"/>
        </w:rPr>
      </w:pPr>
      <w:bookmarkStart w:id="83" w:name="_Toc389207935"/>
      <w:r>
        <w:rPr>
          <w:rFonts w:asciiTheme="minorHAnsi" w:hAnsiTheme="minorHAnsi"/>
        </w:rPr>
        <w:t>Introduction</w:t>
      </w:r>
      <w:bookmarkEnd w:id="83"/>
    </w:p>
    <w:p w14:paraId="3D0A748B" w14:textId="6829FC3C" w:rsidR="00806C21" w:rsidRPr="00A83D6B" w:rsidRDefault="00806C21" w:rsidP="005009D9">
      <w:pPr>
        <w:ind w:firstLine="576"/>
      </w:pPr>
      <w:r>
        <w:t xml:space="preserve">The complex spatial and temporal interaction of terrigenous sediment inputs, sediment resuspension, and circulation can significantly alter the quantity, composition, and residence time of sediment in coral reefs, causing subsequent impacts on coral ecology </w:t>
      </w:r>
      <w:r>
        <w:fldChar w:fldCharType="begin" w:fldLock="1"/>
      </w:r>
      <w:r w:rsidR="0028443C">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"(Storlazzi et al., 2009)" }, "properties" : { "noteIndex" : 0 }, "schema" : "https://github.com/citation-style-language/schema/raw/master/csl-citation.json" }</w:instrText>
      </w:r>
      <w:r>
        <w:fldChar w:fldCharType="separate"/>
      </w:r>
      <w:r w:rsidRPr="00C2451D">
        <w:rPr>
          <w:noProof/>
        </w:rPr>
        <w:t>(Storlazzi et al., 2009)</w:t>
      </w:r>
      <w:r>
        <w:fldChar w:fldCharType="end"/>
      </w:r>
      <w:r>
        <w:t xml:space="preserve">. Depending on the interacting hydrodynamic processes on the reef, increased terrigenous sediment supply to an embayment can increase sediment deposition on corals </w:t>
      </w:r>
      <w:r>
        <w:fldChar w:fldCharType="begin" w:fldLock="1"/>
      </w:r>
      <w:r w:rsidR="0028443C">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 "properties" : { "noteIndex" : 0 }, "schema" : "https://github.com/citation-style-language/schema/raw/master/csl-citation.json" }</w:instrText>
      </w:r>
      <w:r>
        <w:fldChar w:fldCharType="separate"/>
      </w:r>
      <w:r w:rsidRPr="004867E7">
        <w:rPr>
          <w:noProof/>
        </w:rPr>
        <w:t>(Draut et al., 2009)</w:t>
      </w:r>
      <w:r>
        <w:fldChar w:fldCharType="end"/>
      </w:r>
      <w:r>
        <w:t xml:space="preserve">, or have no effect </w:t>
      </w:r>
      <w:r>
        <w:fldChar w:fldCharType="begin" w:fldLock="1"/>
      </w:r>
      <w:r w:rsidR="0028443C">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"mendeley" : { "previouslyFormattedCitation" : "(Hoitink and Hoekstra, 2003)" }, "properties" : { "noteIndex" : 0 }, "schema" : "https://github.com/citation-style-language/schema/raw/master/csl-citation.json" }</w:instrText>
      </w:r>
      <w:r>
        <w:fldChar w:fldCharType="separate"/>
      </w:r>
      <w:r w:rsidR="00532115" w:rsidRPr="00532115">
        <w:rPr>
          <w:noProof/>
        </w:rPr>
        <w:t>(Hoitink and Hoekstra, 2003)</w:t>
      </w:r>
      <w:r>
        <w:fldChar w:fldCharType="end"/>
      </w:r>
      <w:r>
        <w:t>. C</w:t>
      </w:r>
      <w:r w:rsidRPr="00A83D6B">
        <w:t xml:space="preserve">oral stress and mortality </w:t>
      </w:r>
      <w:r>
        <w:t xml:space="preserve">resulting </w:t>
      </w:r>
      <w:r w:rsidRPr="00A83D6B">
        <w:t>from sediment</w:t>
      </w:r>
      <w:r>
        <w:t xml:space="preserve"> in the water column and sediment deposition</w:t>
      </w:r>
      <w:r w:rsidRPr="00A83D6B">
        <w:t xml:space="preserve"> is a complex process depending on hydrodynamics, sediment biogeochemistry, coral morphology</w:t>
      </w:r>
      <w:r>
        <w:t>,</w:t>
      </w:r>
      <w:r w:rsidRPr="00A83D6B">
        <w:t xml:space="preserve"> and</w:t>
      </w:r>
      <w:r>
        <w:t xml:space="preserve"> coral</w:t>
      </w:r>
      <w:r w:rsidRPr="00A83D6B">
        <w:t xml:space="preserve"> physiology</w:t>
      </w:r>
      <w:r>
        <w:t xml:space="preserve"> </w:t>
      </w:r>
      <w:r>
        <w:fldChar w:fldCharType="begin" w:fldLock="1"/>
      </w:r>
      <w:r w:rsidR="0028443C">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"id" : "ITEM-2",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"ITEM-2", "issue" : "24", "issued" : { "date-parts" : [ [ "2012" ] ] }, "page" : "E1558-E1567", "title" : "Mechanisms of damage to corals exposed to sedimentation", "type" : "article-journal", "volume" : "109" }, "uris" : [ "http://www.mendeley.com/documents/?uuid=941240a5-6d95-4b1b-ae2a-3c0b41b2fb23" ] } ], "mendeley" : { "previouslyFormattedCitation" : "(Fabricius, 2005; Weber et al., 2012)" }, "properties" : { "noteIndex" : 0 }, "schema" : "https://github.com/citation-style-language/schema/raw/master/csl-citation.json" }</w:instrText>
      </w:r>
      <w:r>
        <w:fldChar w:fldCharType="separate"/>
      </w:r>
      <w:r w:rsidRPr="004867E7">
        <w:rPr>
          <w:noProof/>
        </w:rPr>
        <w:t>(Fabricius, 2005; Weber et al., 2012)</w:t>
      </w:r>
      <w:r>
        <w:fldChar w:fldCharType="end"/>
      </w:r>
      <w:r w:rsidRPr="00A83D6B">
        <w:t xml:space="preserve">, making it difficult to quantify </w:t>
      </w:r>
      <w:r>
        <w:t>coral stress caused by sediment using biological monitoring strategies alone. This research focuses on understanding how the temporal and spatial distribution of sediment deposition on the reef is controlled by terrigenous sediment loading and oceanic conditions. Future research can relate the measured sediment deposition to coral health</w:t>
      </w:r>
      <w:r w:rsidRPr="00A83D6B">
        <w:t>.</w:t>
      </w:r>
      <w:r>
        <w:t xml:space="preserve"> Given the increase in sediment discharge to coastal waters caused by anthropogenic watershed disturbance on tropical islands, understanding how </w:t>
      </w:r>
      <w:r w:rsidRPr="00703BBA">
        <w:t xml:space="preserve">the interaction </w:t>
      </w:r>
      <w:r>
        <w:t>of</w:t>
      </w:r>
      <w:r w:rsidRPr="00703BBA">
        <w:t xml:space="preserve"> flood</w:t>
      </w:r>
      <w:r>
        <w:t>-supplied</w:t>
      </w:r>
      <w:r w:rsidRPr="00703BBA">
        <w:t xml:space="preserve"> </w:t>
      </w:r>
      <w:r>
        <w:t xml:space="preserve">terrigenous </w:t>
      </w:r>
      <w:r w:rsidRPr="00703BBA">
        <w:t>sediment</w:t>
      </w:r>
      <w:r>
        <w:t xml:space="preserve"> and water circulation controls sediment deposition and residence time </w:t>
      </w:r>
      <w:r w:rsidRPr="00703BBA">
        <w:t xml:space="preserve">is essential </w:t>
      </w:r>
      <w:r>
        <w:t xml:space="preserve">for </w:t>
      </w:r>
      <w:r w:rsidRPr="00703BBA">
        <w:t>identifying and mitigating</w:t>
      </w:r>
      <w:r>
        <w:t xml:space="preserve"> coral health impacts </w:t>
      </w:r>
      <w:r>
        <w:fldChar w:fldCharType="begin" w:fldLock="1"/>
      </w:r>
      <w:r w:rsidR="0028443C">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 "properties" : { "noteIndex" : 0 }, "schema" : "https://github.com/citation-style-language/schema/raw/master/csl-citation.json" }</w:instrText>
      </w:r>
      <w:r>
        <w:fldChar w:fldCharType="separate"/>
      </w:r>
      <w:r w:rsidRPr="00FC4420">
        <w:rPr>
          <w:noProof/>
        </w:rPr>
        <w:t>(Draut et al., 2009)</w:t>
      </w:r>
      <w:r>
        <w:fldChar w:fldCharType="end"/>
      </w:r>
      <w:r>
        <w:t>.</w:t>
      </w:r>
    </w:p>
    <w:p w14:paraId="5525BAA8" w14:textId="77777777" w:rsidR="00806C21" w:rsidRPr="00A83D6B" w:rsidRDefault="00806C21" w:rsidP="005009D9">
      <w:pPr>
        <w:rPr>
          <w:b/>
        </w:rPr>
      </w:pPr>
      <w:r w:rsidRPr="00A83D6B">
        <w:rPr>
          <w:b/>
        </w:rPr>
        <w:t>Hydrodynamic controls on sediment deposition and residence time</w:t>
      </w:r>
    </w:p>
    <w:p w14:paraId="2376A7C8" w14:textId="6A249066" w:rsidR="00806C21" w:rsidRDefault="00EF1755" w:rsidP="005009D9">
      <w:pPr>
        <w:ind w:firstLine="576"/>
        <w:rPr>
          <w:rFonts w:ascii="Calibri" w:hAnsi="Calibri"/>
          <w:color w:val="000000"/>
        </w:rPr>
      </w:pPr>
      <w:r w:rsidRPr="00703BBA">
        <w:t xml:space="preserve">Sediment </w:t>
      </w:r>
      <w:r>
        <w:t>l</w:t>
      </w:r>
      <w:r w:rsidRPr="00703BBA">
        <w:t>oading</w:t>
      </w:r>
      <w:r>
        <w:t xml:space="preserve"> from the watershed</w:t>
      </w:r>
      <w:r w:rsidRPr="00703BBA">
        <w:t xml:space="preserve"> is an important control on sediment</w:t>
      </w:r>
      <w:r>
        <w:t xml:space="preserve"> accumu</w:t>
      </w:r>
      <w:r w:rsidRPr="00703BBA">
        <w:t>lation</w:t>
      </w:r>
      <w:r>
        <w:t xml:space="preserve"> </w:t>
      </w:r>
      <w:r w:rsidRPr="00703BBA">
        <w:t>on corals</w:t>
      </w:r>
      <w:r>
        <w:t>,</w:t>
      </w:r>
      <w:r w:rsidRPr="00703BBA">
        <w:t xml:space="preserve"> but </w:t>
      </w:r>
      <w:r>
        <w:t xml:space="preserve">hydrodynamic circulation driven by tides, wind, and waves, can </w:t>
      </w:r>
      <w:r w:rsidRPr="00703BBA">
        <w:t xml:space="preserve">decrease sediment deposition in two ways: 1) by flushing </w:t>
      </w:r>
      <w:r>
        <w:t>suspended</w:t>
      </w:r>
      <w:r w:rsidRPr="00703BBA">
        <w:t xml:space="preserve"> sediment away from the corals before it can be deposited</w:t>
      </w:r>
      <w:r>
        <w:t xml:space="preserve"> </w:t>
      </w:r>
      <w:r>
        <w:fldChar w:fldCharType="begin" w:fldLock="1"/>
      </w:r>
      <w:r w:rsidR="0028443C">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"(Hoitink and Hoekstra, 2003; Muzuka et al., 2010)" }, "properties" : { "noteIndex" : 0 }, "schema" : "https://github.com/citation-style-language/schema/raw/master/csl-citation.json" }</w:instrText>
      </w:r>
      <w:r>
        <w:fldChar w:fldCharType="separate"/>
      </w:r>
      <w:r w:rsidRPr="00532115">
        <w:rPr>
          <w:noProof/>
        </w:rPr>
        <w:t>(Hoitink and Hoekstra, 2003; Muzuka et al., 2010)</w:t>
      </w:r>
      <w:r>
        <w:fldChar w:fldCharType="end"/>
      </w:r>
      <w:r>
        <w:t xml:space="preserve">, </w:t>
      </w:r>
      <w:r w:rsidRPr="00703BBA">
        <w:t>and 2) resuspending and removing sediment that has been previously deposited</w:t>
      </w:r>
      <w:r>
        <w:t xml:space="preserve"> </w:t>
      </w:r>
      <w:r w:rsidRPr="00703BBA">
        <w:fldChar w:fldCharType="begin" w:fldLock="1"/>
      </w:r>
      <w:r w:rsidR="0028443C">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Storlazzi et al., 2009)" }, "properties" : { "noteIndex" : 0 }, "schema" : "https://github.com/citation-style-language/schema/raw/master/csl-citation.json" }</w:instrText>
      </w:r>
      <w:r w:rsidRPr="00703BBA">
        <w:fldChar w:fldCharType="separate"/>
      </w:r>
      <w:r w:rsidRPr="00C9520D">
        <w:rPr>
          <w:noProof/>
        </w:rPr>
        <w:t>(Draut et al., 2009; Storlazzi et al., 2009)</w:t>
      </w:r>
      <w:r w:rsidRPr="00703BBA">
        <w:fldChar w:fldCharType="end"/>
      </w:r>
      <w:r>
        <w:t xml:space="preserve">. </w:t>
      </w:r>
      <w:r w:rsidR="00806C21">
        <w:t xml:space="preserve">Wave energy, either from remotely generated surface gravity waves or local wind-driven waves, is typically limited on shallow reef flats, but can cause high orbital velocities that shorten sediment residence time by resuspending and flushing previously deposited sediment or preventing sediment deposition (residence time = 0 min). </w:t>
      </w:r>
      <w:r w:rsidR="00806C21">
        <w:rPr>
          <w:rFonts w:ascii="Calibri" w:hAnsi="Calibri"/>
          <w:color w:val="000000"/>
        </w:rPr>
        <w:fldChar w:fldCharType="begin" w:fldLock="1"/>
      </w:r>
      <w:r w:rsidR="0028443C">
        <w:rPr>
          <w:rFonts w:ascii="Calibri" w:hAnsi="Calibri"/>
          <w:color w:val="000000"/>
        </w:rPr>
        <w:instrText>ADDIN CSL_CITATION { "citationItems" : [ { "id" : "ITEM-1", "itemData" : { "DOI" : "10.1007/s00338-004-0415-9", "ISSN" : "0722-4028", "author"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"dropping-particle" : "", "family" : "Presto", "given" : "M.K.", "non-dropping-particle" : "", "parse-names" : false, "suffix" : "" } ], "container-title" : "Coral Reefs", "id" : "ITEM-1", "issued" : { "date-parts" : [ [ "2004", "7", "30" ] ] }, "page" : "559-569", "title" : "Sediment resuspension and transport patterns on a fringing reef flat, Molokai, Hawaii", "type" : "article-journal" }, "uris" : [ "http://www.mendeley.com/documents/?uuid=9943cdc5-a018-4793-be66-7f3f7619aea9" ] } ], "mendeley" : { "manualFormatting" : "Ogston et al. (2004)", "previouslyFormattedCitation" : "(Ogston et al., 2004)" }, "properties" : { "noteIndex" : 0 }, "schema" : "https://github.com/citation-style-language/schema/raw/master/csl-citation.json" }</w:instrText>
      </w:r>
      <w:r w:rsidR="00806C21">
        <w:rPr>
          <w:rFonts w:ascii="Calibri" w:hAnsi="Calibri"/>
          <w:color w:val="000000"/>
        </w:rPr>
        <w:fldChar w:fldCharType="separate"/>
      </w:r>
      <w:r w:rsidR="00806C21">
        <w:rPr>
          <w:rFonts w:ascii="Calibri" w:hAnsi="Calibri"/>
          <w:noProof/>
          <w:color w:val="000000"/>
        </w:rPr>
        <w:t>Ogston et al. (</w:t>
      </w:r>
      <w:r w:rsidR="00806C21" w:rsidRPr="00AA6678">
        <w:rPr>
          <w:rFonts w:ascii="Calibri" w:hAnsi="Calibri"/>
          <w:noProof/>
          <w:color w:val="000000"/>
        </w:rPr>
        <w:t>2004)</w:t>
      </w:r>
      <w:r w:rsidR="00806C21">
        <w:rPr>
          <w:rFonts w:ascii="Calibri" w:hAnsi="Calibri"/>
          <w:color w:val="000000"/>
        </w:rPr>
        <w:fldChar w:fldCharType="end"/>
      </w:r>
      <w:r w:rsidR="00806C21">
        <w:rPr>
          <w:rFonts w:ascii="Calibri" w:hAnsi="Calibri"/>
          <w:color w:val="000000"/>
        </w:rPr>
        <w:t xml:space="preserve"> showed that while wave orbital velocities alone are generally unable to exceed the critical shear stresses necessary for sediment resuspension on fringing reef flats, in combination with the relatively strong current velocities, they can resuspend or prevent deposition of fine-grained sediment.</w:t>
      </w:r>
    </w:p>
    <w:p w14:paraId="1A0F7AF3" w14:textId="77777777" w:rsidR="00806C21" w:rsidRPr="0048085D" w:rsidRDefault="00806C21" w:rsidP="005009D9">
      <w:pPr>
        <w:rPr>
          <w:b/>
        </w:rPr>
      </w:pPr>
      <w:r w:rsidRPr="0048085D">
        <w:rPr>
          <w:rFonts w:ascii="Calibri" w:hAnsi="Calibri"/>
          <w:b/>
          <w:color w:val="000000"/>
        </w:rPr>
        <w:t>Phasing of sediment input and hydrodynamic conditions</w:t>
      </w:r>
    </w:p>
    <w:p w14:paraId="3717612E" w14:textId="0E7099D9" w:rsidR="00430F4E" w:rsidRDefault="00430F4E" w:rsidP="00430F4E">
      <w:pPr>
        <w:ind w:firstLine="576"/>
      </w:pPr>
      <w:r w:rsidRPr="00703BBA">
        <w:t xml:space="preserve">Sediment loading out-of-phase with high </w:t>
      </w:r>
      <w:r>
        <w:t>wave</w:t>
      </w:r>
      <w:r w:rsidRPr="00703BBA">
        <w:t xml:space="preserve"> conditions </w:t>
      </w:r>
      <w:r>
        <w:t>causes higher deposition rates and longer residence times</w:t>
      </w:r>
      <w:r w:rsidRPr="00703BBA">
        <w:t xml:space="preserve"> than sediment loading in-phase with high </w:t>
      </w:r>
      <w:r>
        <w:t>wave</w:t>
      </w:r>
      <w:r w:rsidRPr="00703BBA">
        <w:t xml:space="preserve"> conditions </w:t>
      </w:r>
      <w:r w:rsidRPr="00703BBA">
        <w:fldChar w:fldCharType="begin" w:fldLock="1"/>
      </w:r>
      <w:r w:rsidR="0028443C">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Storlazzi et al., 2009)" }, "properties" : { "noteIndex" : 0 }, "schema" : "https://github.com/citation-style-language/schema/raw/master/csl-citation.json" }</w:instrText>
      </w:r>
      <w:r w:rsidRPr="00703BBA">
        <w:fldChar w:fldCharType="separate"/>
      </w:r>
      <w:r w:rsidRPr="00C9520D">
        <w:rPr>
          <w:noProof/>
        </w:rPr>
        <w:t>(Draut et al., 2009; Storlazzi et al., 2009)</w:t>
      </w:r>
      <w:r w:rsidRPr="00703BBA">
        <w:fldChar w:fldCharType="end"/>
      </w:r>
      <w:r>
        <w:t xml:space="preserve">. </w:t>
      </w:r>
      <w:r w:rsidR="00EF1755">
        <w:t xml:space="preserve">Some studies correlate long term sediment accumulation, and by extension decreased coral health, with increased sediment supply from the watershed </w:t>
      </w:r>
      <w:r w:rsidR="00EF1755">
        <w:fldChar w:fldCharType="begin" w:fldLock="1"/>
      </w:r>
      <w:r w:rsidR="0028443C">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"mendeley" : { "previouslyFormattedCitation" : "(Ryan et al., 2008)" }, "properties" : { "noteIndex" : 0 }, "schema" : "https://github.com/citation-style-language/schema/raw/master/csl-citation.json" }</w:instrText>
      </w:r>
      <w:r w:rsidR="00EF1755">
        <w:fldChar w:fldCharType="separate"/>
      </w:r>
      <w:r w:rsidR="00EF1755" w:rsidRPr="00F608EC">
        <w:rPr>
          <w:noProof/>
        </w:rPr>
        <w:t>(Ryan et al., 2008)</w:t>
      </w:r>
      <w:r w:rsidR="00EF1755">
        <w:fldChar w:fldCharType="end"/>
      </w:r>
      <w:r w:rsidR="00EF1755">
        <w:t xml:space="preserve">, but there is strong evidence of hydrodynamics often preventing deposition or significantly controlling resuspension, and resuspension causing significant coral stress </w:t>
      </w:r>
      <w:r w:rsidR="00EF1755">
        <w:fldChar w:fldCharType="begin" w:fldLock="1"/>
      </w:r>
      <w:r w:rsidR="0028443C">
        <w:instrText>ADDIN CSL_CITATION { "citationItems" : [ { "id" : "ITEM-1", "itemData" : { "DOI" : "10.1007/s00338-004-0415-9", "ISSN" : "0722-4028", "author"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"dropping-particle" : "", "family" : "Presto", "given" : "M.K.", "non-dropping-particle" : "", "parse-names" : false, "suffix" : "" } ], "container-title" : "Coral Reefs", "id" : "ITEM-1", "issued" : { "date-parts" : [ [ "2004", "7", "30" ] ] }, "page" : "559-569", "title" : "Sediment resuspension and transport patterns on a fringing reef flat, Molokai, Hawaii", "type" : "article-journal" }, "uris" : [ "http://www.mendeley.com/documents/?uuid=9943cdc5-a018-4793-be66-7f3f7619aea9" ] }, { "id" : "ITEM-2",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"ITEM-2",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"(Ogston et al., 2004; Presto et al., 2006)" }, "properties" : { "noteIndex" : 0 }, "schema" : "https://github.com/citation-style-language/schema/raw/master/csl-citation.json" }</w:instrText>
      </w:r>
      <w:r w:rsidR="00EF1755">
        <w:fldChar w:fldCharType="separate"/>
      </w:r>
      <w:r w:rsidR="0028443C" w:rsidRPr="0028443C">
        <w:rPr>
          <w:noProof/>
        </w:rPr>
        <w:t>(Ogston et al., 2004; Presto et al., 2006)</w:t>
      </w:r>
      <w:r w:rsidR="00EF1755">
        <w:fldChar w:fldCharType="end"/>
      </w:r>
      <w:r w:rsidR="00EF1755">
        <w:t>.</w:t>
      </w:r>
      <w:r w:rsidR="00EF1755" w:rsidRPr="00E6590D">
        <w:t xml:space="preserve"> </w:t>
      </w:r>
      <w:r w:rsidR="00806C21" w:rsidRPr="00703BBA">
        <w:t>In contrast to many small, mountainous watershed</w:t>
      </w:r>
      <w:r w:rsidR="00806C21">
        <w:t xml:space="preserve">s in temperate coastal regions </w:t>
      </w:r>
      <w:r w:rsidR="00806C21" w:rsidRPr="00703BBA">
        <w:t xml:space="preserve">where fluvial discharge </w:t>
      </w:r>
      <w:r w:rsidR="00806C21" w:rsidRPr="00703BBA">
        <w:lastRenderedPageBreak/>
        <w:t>and wave energy commonly coincide</w:t>
      </w:r>
      <w:r w:rsidR="00806C21">
        <w:t xml:space="preserve"> </w:t>
      </w:r>
      <w:r w:rsidR="00806C21">
        <w:fldChar w:fldCharType="begin" w:fldLock="1"/>
      </w:r>
      <w:r w:rsidR="0028443C">
        <w:instrText>ADDIN CSL_CITATION { "citationItems" : [ { "id" : "ITEM-1", "itemData" : { "ISBN" : "0276-0460", "author" : [ { "dropping-particle" : "", "family" : "Warrick", "given" : "J A", "non-dropping-particle" : "", "parse-names" : false, "suffix" : "" }, { "dropping-particle" : "", "family" : "Mertes", "given" : "L A K", "non-dropping-particle" : "", "parse-names" : false, "suffix" : "" }, { "dropping-particle" : "", "family" : "Washburn", "given" : "L", "non-dropping-particle" : "", "parse-names" : false, "suffix" : "" }, { "dropping-particle" : "", "family" : "Siegel", "given" : "D A", "non-dropping-particle" : "", "parse-names" : false, "suffix" : "" } ], "container-title" : "Geo-Marine Letters", "id" : "ITEM-1", "issue" : "1", "issued" : { "date-parts" : [ [ "2004" ] ] }, "page" : "46-52", "title" : "Dispersal forcing of southern California river plumes, based on field and remote sensing observations", "type" : "article-journal", "volume" : "24" }, "uris" : [ "http://www.mendeley.com/documents/?uuid=38b1a28d-3545-48a2-b94f-7e05f2c6271b" ] } ], "mendeley" : { "previouslyFormattedCitation" : "(Warrick et al., 2004)" }, "properties" : { "noteIndex" : 0 }, "schema" : "https://github.com/citation-style-language/schema/raw/master/csl-citation.json" }</w:instrText>
      </w:r>
      <w:r w:rsidR="00806C21">
        <w:fldChar w:fldCharType="separate"/>
      </w:r>
      <w:r w:rsidR="00532115" w:rsidRPr="00532115">
        <w:rPr>
          <w:noProof/>
        </w:rPr>
        <w:t>(Warrick et al., 2004)</w:t>
      </w:r>
      <w:r w:rsidR="00806C21">
        <w:fldChar w:fldCharType="end"/>
      </w:r>
      <w:r w:rsidR="00806C21" w:rsidRPr="00703BBA">
        <w:t xml:space="preserve">, </w:t>
      </w:r>
      <w:r w:rsidR="00806C21">
        <w:t xml:space="preserve">discharge, </w:t>
      </w:r>
      <w:r w:rsidR="00806C21" w:rsidRPr="00703BBA">
        <w:t>deposition</w:t>
      </w:r>
      <w:r w:rsidR="00806C21">
        <w:t>,</w:t>
      </w:r>
      <w:r w:rsidR="00806C21" w:rsidRPr="00703BBA">
        <w:t xml:space="preserve"> and reworking of flood sediment </w:t>
      </w:r>
      <w:r w:rsidR="00806C21">
        <w:t>is often</w:t>
      </w:r>
      <w:r w:rsidR="00806C21" w:rsidRPr="00703BBA">
        <w:t xml:space="preserve"> decoupled</w:t>
      </w:r>
      <w:r w:rsidR="00806C21">
        <w:t xml:space="preserve"> on tropical islands, causing high deposition rates and residence times of terrestrial sediment </w:t>
      </w:r>
      <w:r w:rsidR="00806C21">
        <w:fldChar w:fldCharType="begin" w:fldLock="1"/>
      </w:r>
      <w:r w:rsidR="0028443C">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"(Draut et al., 2009; Storlazzi et al., 2009)" }, "properties" : { "noteIndex" : 0 }, "schema" : "https://github.com/citation-style-language/schema/raw/master/csl-citation.json" }</w:instrText>
      </w:r>
      <w:r w:rsidR="00806C21">
        <w:fldChar w:fldCharType="separate"/>
      </w:r>
      <w:r w:rsidR="00806C21" w:rsidRPr="00242865">
        <w:rPr>
          <w:noProof/>
        </w:rPr>
        <w:t>(Draut et al., 2009; Storlazzi et al., 2009)</w:t>
      </w:r>
      <w:r w:rsidR="00806C21">
        <w:fldChar w:fldCharType="end"/>
      </w:r>
      <w:r w:rsidR="00806C21">
        <w:t xml:space="preserve">. Conversely, seasonal wind and wave patterns can be coupled with sediment discharge or resuspension to decrease sediment deposition and residence times </w:t>
      </w:r>
      <w:r w:rsidR="00806C21">
        <w:fldChar w:fldCharType="begin" w:fldLock="1"/>
      </w:r>
      <w:r w:rsidR="0028443C">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"(Hoitink and Hoekstra, 2003; Muzuka et al., 2010)" }, "properties" : { "noteIndex" : 0 }, "schema" : "https://github.com/citation-style-language/schema/raw/master/csl-citation.json" }</w:instrText>
      </w:r>
      <w:r w:rsidR="00806C21">
        <w:fldChar w:fldCharType="separate"/>
      </w:r>
      <w:r w:rsidR="00532115" w:rsidRPr="00532115">
        <w:rPr>
          <w:noProof/>
        </w:rPr>
        <w:t>(Hoitink and Hoekstra, 2003; Muzuka et al., 2010)</w:t>
      </w:r>
      <w:r w:rsidR="00806C21">
        <w:fldChar w:fldCharType="end"/>
      </w:r>
      <w:r w:rsidR="00806C21" w:rsidRPr="00703BBA">
        <w:t xml:space="preserve">. </w:t>
      </w:r>
    </w:p>
    <w:p w14:paraId="330BC84F" w14:textId="007087A8" w:rsidR="00806C21" w:rsidRDefault="00430F4E" w:rsidP="00430F4E">
      <w:pPr>
        <w:ind w:firstLine="576"/>
      </w:pPr>
      <w:r>
        <w:t xml:space="preserve">Many studies have measured sediment deposition in coral reefs but few have developed an integrated understanding of the temporal interaction of flood-supplied sediment, water circulation patterns, and the resulting deposition on corals. The studies that have integrated terrestrial and marine sediment dynamics  were limited by a small number of flood events in a drier area </w:t>
      </w:r>
      <w:commentRangeStart w:id="84"/>
      <w:r>
        <w:fldChar w:fldCharType="begin" w:fldLock="1"/>
      </w:r>
      <w:r w:rsidR="0028443C">
        <w:instrText>ADDIN CSL_CITATION { "citationItems" : [ { "id" : "ITEM-1", "itemData" : { "DOI" : "10.1007/s00338-004-0415-9", "ISSN" : "0722-4028", "author"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"dropping-particle" : "", "family" : "Presto", "given" : "M.K.", "non-dropping-particle" : "", "parse-names" : false, "suffix" : "" } ], "container-title" : "Coral Reefs", "id" : "ITEM-1", "issued" : { "date-parts" : [ [ "2004", "7", "30" ] ] }, "page" : "559-569", "title" : "Sediment resuspension and transport patterns on a fringing reef flat, Molokai, Hawaii", "type" : "article-journal" }, "uris" : [ "http://www.mendeley.com/documents/?uuid=9943cdc5-a018-4793-be66-7f3f7619aea9" ] } ], "mendeley" : { "previouslyFormattedCitation" : "(Ogston et al., 2004)" }, "properties" : { "noteIndex" : 0 }, "schema" : "https://github.com/citation-style-language/schema/raw/master/csl-citation.json" }</w:instrText>
      </w:r>
      <w:r>
        <w:fldChar w:fldCharType="separate"/>
      </w:r>
      <w:r w:rsidRPr="00430F4E">
        <w:rPr>
          <w:noProof/>
        </w:rPr>
        <w:t>(Ogston et al., 2004)</w:t>
      </w:r>
      <w:r>
        <w:fldChar w:fldCharType="end"/>
      </w:r>
      <w:commentRangeEnd w:id="84"/>
      <w:r>
        <w:rPr>
          <w:rStyle w:val="CommentReference"/>
          <w:vanish/>
        </w:rPr>
        <w:commentReference w:id="84"/>
      </w:r>
      <w:r>
        <w:t xml:space="preserve">, shorter sampling times </w:t>
      </w:r>
      <w:r>
        <w:fldChar w:fldCharType="begin" w:fldLock="1"/>
      </w:r>
      <w:r w:rsidR="0028443C">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"id" : "ITEM-2",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"ITEM-2", "issue" : "1", "issued" : { "date-parts" : [ [ "2005" ] ] }, "page" : "153-158", "title" : "Fine sediment budget on an inner-shelf coral-fringed island, Great Barrier Reef of Australia", "type" : "article-journal", "volume" : "65" }, "uris" : [ "http://www.mendeley.com/documents/?uuid=23385a69-d385-46a6-9790-b9c335aae919" ] } ], "mendeley" : { "previouslyFormattedCitation" : "(Wolanski et al., 2005, 2003)" }, "properties" : { "noteIndex" : 0 }, "schema" : "https://github.com/citation-style-language/schema/raw/master/csl-citation.json" }</w:instrText>
      </w:r>
      <w:r>
        <w:fldChar w:fldCharType="separate"/>
      </w:r>
      <w:r w:rsidRPr="00332836">
        <w:rPr>
          <w:noProof/>
        </w:rPr>
        <w:t>(Wolanski et al., 2005, 2003)</w:t>
      </w:r>
      <w:r>
        <w:fldChar w:fldCharType="end"/>
      </w:r>
      <w:r>
        <w:t xml:space="preserve">, or focused on larger areas with more complex geochemistry and forcing </w:t>
      </w:r>
      <w:r>
        <w:fldChar w:fldCharType="begin" w:fldLock="1"/>
      </w:r>
      <w:r w:rsidR="0028443C">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Storlazzi et al., 2009)" }, "properties" : { "noteIndex" : 0 }, "schema" : "https://github.com/citation-style-language/schema/raw/master/csl-citation.json" }</w:instrText>
      </w:r>
      <w:r>
        <w:fldChar w:fldCharType="separate"/>
      </w:r>
      <w:r w:rsidRPr="00430F4E">
        <w:rPr>
          <w:noProof/>
        </w:rPr>
        <w:t>(Draut et al., 2009; Storlazzi et al., 2009)</w:t>
      </w:r>
      <w:r>
        <w:fldChar w:fldCharType="end"/>
      </w:r>
      <w:r>
        <w:t xml:space="preserve">. Other studies have focused on only the tropical wet season when deposition is highest, and neglected investigating the important dynamics of potential sediment removal and flushing during the dry season </w:t>
      </w:r>
      <w:r>
        <w:fldChar w:fldCharType="begin" w:fldLock="1"/>
      </w:r>
      <w:r w:rsidR="0028443C">
        <w:instrText>ADDIN CSL_CITATION { "citationItems" : [ { "id" : "ITEM-1",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"(Muzuka et al., 2010; Victor et al., 2006)" }, "properties" : { "noteIndex" : 0 }, "schema" : "https://github.com/citation-style-language/schema/raw/master/csl-citation.json" }</w:instrText>
      </w:r>
      <w:r>
        <w:fldChar w:fldCharType="separate"/>
      </w:r>
      <w:r w:rsidRPr="00C9520D">
        <w:rPr>
          <w:noProof/>
        </w:rPr>
        <w:t>(Muzuka et al., 2010; Victor et al., 2006)</w:t>
      </w:r>
      <w:r>
        <w:fldChar w:fldCharType="end"/>
      </w:r>
      <w:r>
        <w:t>. This research complements these other studies by focusing on high spatial density sampling of a small area over a full year to investigate temporal and spatial distributions of sediment accumulation.</w:t>
      </w:r>
    </w:p>
    <w:p w14:paraId="0464F04C" w14:textId="0FA7DD49" w:rsidR="0028443C" w:rsidRDefault="0028443C" w:rsidP="00430F4E">
      <w:pPr>
        <w:ind w:firstLine="576"/>
      </w:pPr>
      <w:r>
        <w:t xml:space="preserve">Several studies have found weak or no correlation between sediment trap collection and rainfall parameters </w:t>
      </w:r>
      <w:r>
        <w:fldChar w:fldCharType="begin" w:fldLock="1"/>
      </w:r>
      <w:r>
        <w:instrText>ADDIN CSL_CITATION { "citationItems" : [ { "id" : "ITEM-1",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"previouslyFormattedCitation" : "(Bothner et al., 2006; Victor et al., 2006)" }, "properties" : { "noteIndex" : 0 }, "schema" : "https://github.com/citation-style-language/schema/raw/master/csl-citation.json" }</w:instrText>
      </w:r>
      <w:r>
        <w:fldChar w:fldCharType="separate"/>
      </w:r>
      <w:r w:rsidRPr="00532115">
        <w:rPr>
          <w:noProof/>
        </w:rPr>
        <w:t>(Bothner et al., 2006; Victor et al., 2006)</w:t>
      </w:r>
      <w:r>
        <w:fldChar w:fldCharType="end"/>
      </w:r>
      <w:r>
        <w:t xml:space="preserve"> but it is well-known that sediment yield from small, mountainous watersheds can be poorly correlated with precipitation </w:t>
      </w:r>
      <w:r>
        <w:fldChar w:fldCharType="begin" w:fldLock="1"/>
      </w:r>
      <w: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fldChar w:fldCharType="separate"/>
      </w:r>
      <w:r w:rsidRPr="00BB448E">
        <w:rPr>
          <w:noProof/>
        </w:rPr>
        <w:t>(Duvert et al., 2012)</w:t>
      </w:r>
      <w:r>
        <w:fldChar w:fldCharType="end"/>
      </w:r>
      <w:r>
        <w:t>. By correlating sediment trap collection with measured and modeled suspended sediment yield from the watershed, this research hopes to assess the influence of variable sediment loading on sediment accumulation.</w:t>
      </w:r>
    </w:p>
    <w:p w14:paraId="6610402F" w14:textId="77777777" w:rsidR="00806C21" w:rsidRPr="00D45030" w:rsidRDefault="00806C21" w:rsidP="005009D9">
      <w:pPr>
        <w:rPr>
          <w:b/>
        </w:rPr>
      </w:pPr>
      <w:r>
        <w:rPr>
          <w:b/>
        </w:rPr>
        <w:t>Measuring sediment accumulation on the reef</w:t>
      </w:r>
    </w:p>
    <w:p w14:paraId="187B41D7" w14:textId="6A9FA9D3" w:rsidR="00806C21" w:rsidRPr="002D6348" w:rsidRDefault="00806C21" w:rsidP="005009D9">
      <w:pPr>
        <w:ind w:firstLine="720"/>
      </w:pPr>
      <w:r>
        <w:t xml:space="preserve">Many researchers and environmental managers are interested in determining the location and severity of terrigenous sediment impacts on coral health, but developing an ecologically meaningful measure of sediment impact has proven difficult. Much research has focused on correlating coral health metrics like percent coral cover with sediment metrics like turbidity in the water column </w:t>
      </w:r>
      <w:r>
        <w:fldChar w:fldCharType="begin" w:fldLock="1"/>
      </w:r>
      <w:r w:rsidR="0028443C">
        <w:instrText>ADDIN CSL_CITATION { "citationItems" : [ { "id" : "ITEM-1",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"ITEM-1", "issued" : { "date-parts" : [ [ "2012" ] ] }, "page" : "1-9", "title" : "Intra-annual variation in turbidity in response to terrestrial runoff on near-shore coral reefs of the Great Barrier Reef", "type" : "article-journal" }, "uris" : [ "http://www.mendeley.com/documents/?uuid=e32df877-4a65-4333-a49a-aef34c53e194" ] } ], "mendeley" : { "previouslyFormattedCitation" : "(Fabricius et al., 2012)" }, "properties" : { "noteIndex" : 0 }, "schema" : "https://github.com/citation-style-language/schema/raw/master/csl-citation.json" }</w:instrText>
      </w:r>
      <w:r>
        <w:fldChar w:fldCharType="separate"/>
      </w:r>
      <w:r w:rsidRPr="003C3570">
        <w:rPr>
          <w:noProof/>
        </w:rPr>
        <w:t>(Fabricius et al., 2012)</w:t>
      </w:r>
      <w:r>
        <w:fldChar w:fldCharType="end"/>
      </w:r>
      <w:r>
        <w:t xml:space="preserve"> or sediment accumulation on the reef or in traps (measured as mass per area per time)</w:t>
      </w:r>
      <w:r>
        <w:fldChar w:fldCharType="begin" w:fldLock="1"/>
      </w:r>
      <w:r w:rsidR="0028443C">
        <w:instrText>ADDIN CSL_CITATION { "citationItems" : [ { "id" : "ITEM-1",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"ITEM-1",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"id" : "ITEM-2",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"ITEM-2",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"(Muzuka et al., 2010; Presto et al., 2006)" }, "properties" : { "noteIndex" : 0 }, "schema" : "https://github.com/citation-style-language/schema/raw/master/csl-citation.json" }</w:instrText>
      </w:r>
      <w:r>
        <w:fldChar w:fldCharType="separate"/>
      </w:r>
      <w:r w:rsidRPr="008245E9">
        <w:rPr>
          <w:noProof/>
        </w:rPr>
        <w:t>(</w:t>
      </w:r>
      <w:proofErr w:type="spellStart"/>
      <w:r w:rsidRPr="008245E9">
        <w:rPr>
          <w:noProof/>
        </w:rPr>
        <w:t>Muzuka</w:t>
      </w:r>
      <w:proofErr w:type="spellEnd"/>
      <w:r w:rsidRPr="008245E9">
        <w:rPr>
          <w:noProof/>
        </w:rPr>
        <w:t xml:space="preserve"> et al., 2010; Presto et al., 2006)</w:t>
      </w:r>
      <w:r>
        <w:fldChar w:fldCharType="end"/>
      </w:r>
      <w:r>
        <w:t xml:space="preserve">. </w:t>
      </w:r>
      <w:commentRangeStart w:id="85"/>
      <w:r>
        <w:t xml:space="preserve">Deploying tube traps is the most common method for measuring sediment accumulation in shallow coral reef environments, and collected sediment can be analyzed for composition to determine the terrigenous fraction </w:t>
      </w:r>
      <w:commentRangeEnd w:id="85"/>
      <w:r>
        <w:rPr>
          <w:rStyle w:val="CommentReference"/>
        </w:rPr>
        <w:commentReference w:id="85"/>
      </w:r>
      <w:commentRangeStart w:id="86"/>
      <w:commentRangeStart w:id="87"/>
      <w:r>
        <w:fldChar w:fldCharType="begin" w:fldLock="1"/>
      </w:r>
      <w:r w:rsidR="0028443C">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"ISBN" : "0025-3235", "author" : [ { "dropping-particle" : "", "family" : "White", "given" : "J", "non-dropping-particle" : "", "parse-names" : false, "suffix" : "" } ], "container-title" : "Marine Geophysical Research", "id" : "ITEM-2", "issue" : "1", "issued" : { "date-parts" : [ [ "1990" ] ] }, "page" : "145-152", "title" : "The use of sediment traps in high-energy environments", "type" : "article-journal", "volume" : "12" }, "uris" : [ "http://www.mendeley.com/documents/?uuid=cb94b7ee-49c2-417b-a837-1086cb2fa8b5" ] }, { "id" : "ITEM-3", "itemData" : { "author" : [ { "dropping-particle" : "", "family" : "Gardner", "given" : "Wilford D.", "non-dropping-particle" : "", "parse-names" : false, "suffix" : "" } ], "container-title" : "Journal of Marine Research", "id" : "ITEM-3", "issue" : "1", "issued" : { "date-parts" : [ [ "1980" ] ] }, "page" : "41-52", "title" : "Field assessment of sediment traps", "type" : "article-journal", "volume" : "38" }, "uris" : [ "http://www.mendeley.com/documents/?uuid=851f7464-b9b4-45cf-a839-240322b0e2e9" ] }, { "id" : "ITEM-4", "itemData" : { "DOI" : "10.1016/j.ecss.2009.09.014", "ISSN" : "02727714", "author" : [ { "dropping-particle" : "", "family" : "Takesue", "given" : "Renee K.", "non-dropping-particle" : "", "parse-names" : false, "suffix" : "" }, { "dropping-particle" : "", "family" : "Bothner", "given" : "Michael H.", "non-dropping-particle" : "", "parse-names" : false, "suffix" : "" }, { "dropping-particle" : "", "family" : "Reynolds", "given" : "Richard L.", "non-dropping-particle" : "", "parse-names" : false, "suffix" : "" } ], "container-title" : "Estuarine, Coastal and Shelf Science", "id" : "ITEM-4", "issue" : "3", "issued" : { "date-parts" : [ [ "2009", "11" ] ] }, "page" : "459-471", "publisher" : "Elsevier Ltd", "title" : "Sources of land-derived runoff to a coral reef-fringed embayment identified using geochemical tracers in nearshore sediment traps", "type" : "article-journal", "volume" : "85" }, "uris" : [ "http://www.mendeley.com/documents/?uuid=44f776ed-527f-4ece-8776-5d1547626bee" ] } ], "mendeley" : { "previouslyFormattedCitation" : "(Gardner, 1980; Storlazzi et al., 2011; Takesue et al., 2009; White, 1990)" }, "properties" : { "noteIndex" : 0 }, "schema" : "https://github.com/citation-style-language/schema/raw/master/csl-citation.json" }</w:instrText>
      </w:r>
      <w:r>
        <w:fldChar w:fldCharType="separate"/>
      </w:r>
      <w:r w:rsidR="00532115" w:rsidRPr="00532115">
        <w:rPr>
          <w:noProof/>
        </w:rPr>
        <w:t>(Gardner, 1980; Storlazzi et al., 2011; Takesue et al., 2009; White, 1990)</w:t>
      </w:r>
      <w:r>
        <w:fldChar w:fldCharType="end"/>
      </w:r>
      <w:commentRangeEnd w:id="86"/>
      <w:r>
        <w:rPr>
          <w:rStyle w:val="CommentReference"/>
          <w:vanish/>
        </w:rPr>
        <w:commentReference w:id="86"/>
      </w:r>
      <w:commentRangeEnd w:id="87"/>
      <w:r>
        <w:rPr>
          <w:rStyle w:val="CommentReference"/>
        </w:rPr>
        <w:commentReference w:id="87"/>
      </w:r>
      <w:r>
        <w:t>. Despite methodological differences</w:t>
      </w:r>
      <w:r w:rsidRPr="004867E7">
        <w:t xml:space="preserve"> </w:t>
      </w:r>
      <w:r>
        <w:t xml:space="preserve">in the </w:t>
      </w:r>
      <w:r w:rsidRPr="004867E7">
        <w:t>co</w:t>
      </w:r>
      <w:r>
        <w:t>llection and</w:t>
      </w:r>
      <w:r w:rsidRPr="004867E7">
        <w:t xml:space="preserve"> interpretation of these data</w:t>
      </w:r>
      <w:r>
        <w:t xml:space="preserve"> </w:t>
      </w:r>
      <w:r>
        <w:fldChar w:fldCharType="begin" w:fldLock="1"/>
      </w:r>
      <w:r w:rsidR="0028443C">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"previouslyFormattedCitation" : "(Storlazzi et al., 2011)" }, "properties" : { "noteIndex" : 0 }, "schema" : "https://github.com/citation-style-language/schema/raw/master/csl-citation.json" }</w:instrText>
      </w:r>
      <w:r>
        <w:fldChar w:fldCharType="separate"/>
      </w:r>
      <w:r w:rsidRPr="00A77B87">
        <w:rPr>
          <w:noProof/>
        </w:rPr>
        <w:t>(Storlazzi et al., 2011)</w:t>
      </w:r>
      <w:r>
        <w:fldChar w:fldCharType="end"/>
      </w:r>
      <w:r w:rsidRPr="004867E7">
        <w:t xml:space="preserve">, it is difficult to determine if these are ecologically meaningful indicators of coral stress. Indeed some corals are well-adapted to turbid conditions </w:t>
      </w:r>
      <w:r>
        <w:fldChar w:fldCharType="begin" w:fldLock="1"/>
      </w:r>
      <w:r w:rsidR="0028443C">
        <w:instrText>ADDIN CSL_CITATION { "citationItems" : [ { "id" : "ITEM-1", "itemData" : { "DOI" : "10.1130/g33261.1", "ISBN" : "0091-7613", "abstract" : "Global-scale deteriorations in coral reef health are projected to lead to a progressive decline in reef-building potential and ultimately to states of net reef erosion. These transitions may be driven by various human disturbances and by climate change; however, increased terrestrial sediment and nutrient yields from anthropogenically modified coastal catchments are widely recognized as a major threat. As water quality deteriorates, reduced coral cover and species diversity are commonly inferred, and lower reef accretion rates and impaired reef development are assumed consequences. Here we present a detailed chronostratigraphic growth history, constrained by 40 accelerator mass spectrometry radiocarbon dates for Middle Reef, an inshore turbid-zone reef on Australia's Great Barrier Reef, that challenges the assumption that high terrestrial sediment inputs inherently restrict reef accretion rates and inhibit reef development. We establish that Middle Reef has vertically accreted very rapidly for more than 700 yr, at an average rate of 8.3 mm yr(-1). Accretion rates varied across the reef at different times, but it is significant that the periods of most rapid accretion (averaging 13.0 mm yr(-1)) coincide with phases of reef development dominated by fine-grained terrigenoclastic sediment accumulation. We suggest that this is in large part a function of a high rate of terrigenous sediment accumulation aiding the postmortem preservation of coral skeletal material. Both maximum and site-averaged accretion rates match or exceed those documented for most clear-water, mid- and outer-shelf reefs in the region over the past 9000 yr, and those determined for many reefs throughout the Indian and Pacific Oceans over the same period. While examples of inshore coral reefs that have been degraded in the short term by excessive terrestrial sedimentation clearly exist, others clearly tolerate high sedimentation and turbidity, and our data confirm that sustained and long-term rapid reef growth is possible in these environments.", "author" : [ { "dropping-particle" : "", "family" : "Perry", "given" : "Chris", "non-dropping-particle" : "", "parse-names" : false, "suffix" : "" }, { "dropping-particle" : "", "family" : "Smithers", "given" : "S. G.", "non-dropping-particle" : "", "parse-names" : false, "suffix" : "" }, { "dropping-particle" : "", "family" : "Gulliver", "given" : "P.", "non-dropping-particle" : "", "parse-names" : false, "suffix" : "" }, { "dropping-particle" : "", "family" : "Browne", "given" : "N. K.", "non-dropping-particle" : "", "parse-names" : false, "suffix" : "" } ], "container-title" : "Geology", "id" : "ITEM-1", "issue" : "8", "issued" : { "date-parts" : [ [ "2012" ] ] }, "note" : "ISI Document Delivery No.: 983CF\nTimes Cited: 0\nCited Reference Count: 16\nPerry, C. T. Smithers, S. G. Gulliver, P. Browne, N. K.\nLeverhulme Trust (UK)[RF/4/REG/2007/0106]; Natural Environment Research Council (UK)[1458.0310]\nWe thank The Leverhulme Trust (UK) for funding this research under a Research Fellowship (RF/4/REG/2007/0106) to Perry, and the Natural Environment Research Council (UK) for an AMS Radiocarbon Dating Allocation (1458.0310) to Perry, Smithers, and Gulliver.\nGeological soc amer, inc\nBoulder", "page" : "719-722", "title" : "Evidence of very rapid reef accretion and reef growth under high turbidity and terrigenous sedimentation", "type" : "article-journal", "volume" : "40" }, "uris" : [ "http://www.mendeley.com/documents/?uuid=420cedeb-e661-4829-b84c-be4ea12ab7eb" ] } ], "mendeley" : { "previouslyFormattedCitation" : "(Perry et al., 2012)" }, "properties" : { "noteIndex" : 0 }, "schema" : "https://github.com/citation-style-language/schema/raw/master/csl-citation.json" }</w:instrText>
      </w:r>
      <w:r>
        <w:fldChar w:fldCharType="separate"/>
      </w:r>
      <w:r w:rsidR="00532115" w:rsidRPr="00532115">
        <w:rPr>
          <w:noProof/>
        </w:rPr>
        <w:t>(Perry et al., 2012)</w:t>
      </w:r>
      <w:r>
        <w:fldChar w:fldCharType="end"/>
      </w:r>
      <w:r>
        <w:t xml:space="preserve">, </w:t>
      </w:r>
      <w:r w:rsidRPr="004867E7">
        <w:t>and deposited sediment can be removed actively by the coral itself, or passively by wave action, before it is lethal. The stress on the coral organism increases linearly with the</w:t>
      </w:r>
      <w:r>
        <w:t xml:space="preserve"> deposition</w:t>
      </w:r>
      <w:r w:rsidRPr="004867E7">
        <w:t xml:space="preserve"> amount and the duration of exposure </w:t>
      </w:r>
      <w:r w:rsidRPr="004867E7">
        <w:fldChar w:fldCharType="begin" w:fldLock="1"/>
      </w:r>
      <w:r w:rsidR="0028443C">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"mendeley" : { "previouslyFormattedCitation" : "(Fabricius, 2005)" }, "properties" : { "noteIndex" : 0 }, "schema" : "https://github.com/citation-style-language/schema/raw/master/csl-citation.json" }</w:instrText>
      </w:r>
      <w:r w:rsidRPr="004867E7">
        <w:fldChar w:fldCharType="separate"/>
      </w:r>
      <w:r w:rsidRPr="004867E7">
        <w:rPr>
          <w:noProof/>
        </w:rPr>
        <w:t>(Fabricius, 2005)</w:t>
      </w:r>
      <w:r w:rsidRPr="004867E7">
        <w:fldChar w:fldCharType="end"/>
      </w:r>
      <w:r>
        <w:t xml:space="preserve"> but tube traps do not allow for sediment resuspension, making it impossible to evaluate the residence time of deposited sediment </w:t>
      </w:r>
      <w:r>
        <w:fldChar w:fldCharType="begin" w:fldLock="1"/>
      </w:r>
      <w:r w:rsidR="0028443C">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"previouslyFormattedCitation" : "(Storlazzi et al., 2011)" }, "properties" : { "noteIndex" : 0 }, "schema" : "https://github.com/citation-style-language/schema/raw/master/csl-citation.json" }</w:instrText>
      </w:r>
      <w:r>
        <w:fldChar w:fldCharType="separate"/>
      </w:r>
      <w:r w:rsidRPr="002C316A">
        <w:rPr>
          <w:noProof/>
        </w:rPr>
        <w:t>(Storlazzi et al., 2011)</w:t>
      </w:r>
      <w:r>
        <w:fldChar w:fldCharType="end"/>
      </w:r>
      <w:r>
        <w:t xml:space="preserve">. </w:t>
      </w:r>
      <w:r>
        <w:rPr>
          <w:rFonts w:ascii="Calibri" w:hAnsi="Calibri"/>
          <w:color w:val="000000"/>
        </w:rPr>
        <w:fldChar w:fldCharType="begin" w:fldLock="1"/>
      </w:r>
      <w:r w:rsidR="0028443C">
        <w:rPr>
          <w:rFonts w:ascii="Calibri" w:hAnsi="Calibri"/>
          <w:color w:val="000000"/>
        </w:rPr>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"manualFormatting" : "Field et al. (2012)", "previouslyFormattedCitation" : "(Field et al., 2012)" }, "properties" : { "noteIndex" : 0 }, "schema" : "https://github.com/citation-style-language/schema/raw/master/csl-citation.json" }</w:instrText>
      </w:r>
      <w:r>
        <w:rPr>
          <w:rFonts w:ascii="Calibri" w:hAnsi="Calibri"/>
          <w:color w:val="000000"/>
        </w:rPr>
        <w:fldChar w:fldCharType="separate"/>
      </w:r>
      <w:r w:rsidRPr="00B93519">
        <w:rPr>
          <w:rFonts w:ascii="Calibri" w:hAnsi="Calibri"/>
          <w:noProof/>
          <w:color w:val="000000"/>
        </w:rPr>
        <w:t>Field et al</w:t>
      </w:r>
      <w:r>
        <w:rPr>
          <w:rFonts w:ascii="Calibri" w:hAnsi="Calibri"/>
          <w:noProof/>
          <w:color w:val="000000"/>
        </w:rPr>
        <w:t>. (</w:t>
      </w:r>
      <w:r w:rsidRPr="00B93519">
        <w:rPr>
          <w:rFonts w:ascii="Calibri" w:hAnsi="Calibri"/>
          <w:noProof/>
          <w:color w:val="000000"/>
        </w:rPr>
        <w:t>2012)</w:t>
      </w:r>
      <w:r>
        <w:rPr>
          <w:rFonts w:ascii="Calibri" w:hAnsi="Calibri"/>
          <w:color w:val="000000"/>
        </w:rPr>
        <w:fldChar w:fldCharType="end"/>
      </w:r>
      <w:r>
        <w:rPr>
          <w:rFonts w:ascii="Calibri" w:hAnsi="Calibri"/>
          <w:color w:val="000000"/>
        </w:rPr>
        <w:t xml:space="preserve"> proposed the use of “SedPods” where sediment accumulation is measured on a flat surface, allowing resuspension, but s</w:t>
      </w:r>
      <w:r>
        <w:t xml:space="preserve">ediment tube traps are still widely used. Tube traps have been used to determine critical thresholds for coral stress, and although these thresholds vary by coral species and environmental setting, they give a relative measure of coral stress and can be compared among sites. </w:t>
      </w:r>
      <w:r w:rsidRPr="004867E7">
        <w:t xml:space="preserve">While the complex interaction of sediment composition, hydrodynamics, and coral physiology are </w:t>
      </w:r>
      <w:r w:rsidRPr="004867E7">
        <w:lastRenderedPageBreak/>
        <w:t xml:space="preserve">important, basic questions about </w:t>
      </w:r>
      <w:r>
        <w:t xml:space="preserve">location and controls on </w:t>
      </w:r>
      <w:r w:rsidRPr="004867E7">
        <w:t xml:space="preserve">net </w:t>
      </w:r>
      <w:r>
        <w:t xml:space="preserve">terrigenous </w:t>
      </w:r>
      <w:r w:rsidRPr="004867E7">
        <w:t>sediment</w:t>
      </w:r>
      <w:r w:rsidR="0028443C">
        <w:t xml:space="preserve"> accumul</w:t>
      </w:r>
      <w:r w:rsidRPr="004867E7">
        <w:t>ation rates</w:t>
      </w:r>
      <w:r>
        <w:t xml:space="preserve"> are unknown at the study site in</w:t>
      </w:r>
      <w:r w:rsidRPr="004867E7">
        <w:t xml:space="preserve"> American Samoa, and are the focus of this research. </w:t>
      </w:r>
    </w:p>
    <w:p w14:paraId="297C542C" w14:textId="77777777" w:rsidR="00806C21" w:rsidRPr="002D6348" w:rsidRDefault="00806C21" w:rsidP="005009D9">
      <w:pPr>
        <w:rPr>
          <w:b/>
        </w:rPr>
      </w:pPr>
      <w:r w:rsidRPr="002D6348">
        <w:rPr>
          <w:b/>
        </w:rPr>
        <w:t>Modeling monthly mean sedimentation</w:t>
      </w:r>
    </w:p>
    <w:p w14:paraId="77E96B22" w14:textId="6F2CD878" w:rsidR="00C615DF" w:rsidRDefault="00C615DF" w:rsidP="00C615DF">
      <w:pPr>
        <w:ind w:firstLine="576"/>
      </w:pPr>
      <w:r>
        <w:t>In the study location (American Samoa), the wet season (Nov-Apr) is associated with increased sediment loading from the watershed, light or absent trade winds and relatively low wave heights, while the dry season (April-Oct) has decreased sediment loading, stronger trade winds and larger swell heights (</w:t>
      </w:r>
      <w:r>
        <w:fldChar w:fldCharType="begin"/>
      </w:r>
      <w:r>
        <w:instrText xml:space="preserve"> REF _Ref392761064 \h </w:instrText>
      </w:r>
      <w:r>
        <w:fldChar w:fldCharType="separate"/>
      </w:r>
      <w:r>
        <w:t xml:space="preserve">Figure </w:t>
      </w:r>
      <w:r>
        <w:rPr>
          <w:noProof/>
        </w:rPr>
        <w:t>9</w:t>
      </w:r>
      <w:r>
        <w:fldChar w:fldCharType="end"/>
      </w:r>
      <w:r>
        <w:t>). At the study site, current measurements and field observations suggest that there is a consistent hydrodynamic pattern, where ocean water is pumped over the southern reef crest by breaking waves, driving clockwise flow over the reef (</w:t>
      </w:r>
      <w:r>
        <w:fldChar w:fldCharType="begin"/>
      </w:r>
      <w:r>
        <w:instrText xml:space="preserve"> REF _Ref392134749 \h  \* MERGEFORMAT </w:instrText>
      </w:r>
      <w:r>
        <w:fldChar w:fldCharType="separate"/>
      </w:r>
      <w:r>
        <w:t xml:space="preserve">Figure </w:t>
      </w:r>
      <w:r>
        <w:rPr>
          <w:noProof/>
        </w:rPr>
        <w:t>4</w:t>
      </w:r>
      <w:r>
        <w:fldChar w:fldCharType="end"/>
      </w:r>
      <w:r>
        <w:t>) that protects the southern reef from the sediment plume, and deflects the sediment plume over the northern reef.</w:t>
      </w:r>
    </w:p>
    <w:p w14:paraId="480600DB" w14:textId="77777777" w:rsidR="00C615DF" w:rsidRDefault="00C615DF" w:rsidP="00C615DF">
      <w:pPr>
        <w:keepNext/>
        <w:ind w:firstLine="576"/>
      </w:pPr>
      <w:r>
        <w:rPr>
          <w:noProof/>
        </w:rPr>
        <w:drawing>
          <wp:inline distT="0" distB="0" distL="0" distR="0" wp14:anchorId="3D41146D" wp14:editId="04B9637B">
            <wp:extent cx="5290290" cy="2519628"/>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299936" cy="2524222"/>
                    </a:xfrm>
                    <a:prstGeom prst="rect">
                      <a:avLst/>
                    </a:prstGeom>
                    <a:noFill/>
                    <a:ln w="9525">
                      <a:noFill/>
                      <a:miter lim="800000"/>
                      <a:headEnd/>
                      <a:tailEnd/>
                    </a:ln>
                  </pic:spPr>
                </pic:pic>
              </a:graphicData>
            </a:graphic>
          </wp:inline>
        </w:drawing>
      </w:r>
    </w:p>
    <w:p w14:paraId="5237F6DB" w14:textId="33BD670C" w:rsidR="00C615DF" w:rsidRDefault="00C615DF" w:rsidP="00C615DF">
      <w:pPr>
        <w:pStyle w:val="Caption"/>
      </w:pPr>
      <w:bookmarkStart w:id="88" w:name="_Ref392761064"/>
      <w:r>
        <w:t xml:space="preserve">Figure </w:t>
      </w:r>
      <w:fldSimple w:instr=" SEQ Figure \* ARABIC ">
        <w:r>
          <w:rPr>
            <w:noProof/>
          </w:rPr>
          <w:t>9</w:t>
        </w:r>
      </w:fldSimple>
      <w:bookmarkEnd w:id="88"/>
      <w:r>
        <w:t>. Hypothetical phasing of monthly sediment loading from the watershed and offshore wave height</w:t>
      </w:r>
      <w:commentRangeStart w:id="89"/>
      <w:commentRangeStart w:id="90"/>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 "properties" : { "noteIndex" : 0 }, "schema" : "https://github.com/citation-style-language/schema/raw/master/csl-citation.json" }</w:instrText>
      </w:r>
      <w:r>
        <w:fldChar w:fldCharType="separate"/>
      </w:r>
      <w:r w:rsidRPr="002D5A3C">
        <w:rPr>
          <w:i w:val="0"/>
          <w:noProof/>
        </w:rPr>
        <w:t>(</w:t>
      </w:r>
      <w:proofErr w:type="spellStart"/>
      <w:r w:rsidRPr="002D5A3C">
        <w:rPr>
          <w:i w:val="0"/>
          <w:noProof/>
        </w:rPr>
        <w:t>Draut</w:t>
      </w:r>
      <w:proofErr w:type="spellEnd"/>
      <w:r w:rsidRPr="002D5A3C">
        <w:rPr>
          <w:i w:val="0"/>
          <w:noProof/>
        </w:rPr>
        <w:t xml:space="preserve"> et al., 2009)</w:t>
      </w:r>
      <w:r>
        <w:fldChar w:fldCharType="end"/>
      </w:r>
      <w:r>
        <w:t xml:space="preserve">. </w:t>
      </w:r>
      <w:commentRangeEnd w:id="89"/>
      <w:r>
        <w:rPr>
          <w:rStyle w:val="CommentReference"/>
          <w:i w:val="0"/>
          <w:iCs w:val="0"/>
          <w:color w:val="auto"/>
        </w:rPr>
        <w:commentReference w:id="89"/>
      </w:r>
      <w:commentRangeEnd w:id="90"/>
      <w:r>
        <w:rPr>
          <w:rStyle w:val="CommentReference"/>
          <w:i w:val="0"/>
          <w:iCs w:val="0"/>
          <w:color w:val="auto"/>
        </w:rPr>
        <w:commentReference w:id="90"/>
      </w:r>
      <w:r>
        <w:t>Red shaded areas indicate a time of net terrigenous</w:t>
      </w:r>
      <w:ins w:id="91" w:author="Geography" w:date="2014-07-02T22:19:00Z">
        <w:r>
          <w:t xml:space="preserve"> </w:t>
        </w:r>
      </w:ins>
      <w:r>
        <w:t xml:space="preserve">sediment </w:t>
      </w:r>
      <w:r w:rsidR="00EC1B5F">
        <w:t>accumulation</w:t>
      </w:r>
      <w:r>
        <w:t xml:space="preserve"> and green shaded areas indicate a time of net terrigenous</w:t>
      </w:r>
      <w:ins w:id="92" w:author="Geography" w:date="2014-07-02T22:19:00Z">
        <w:r>
          <w:t xml:space="preserve"> </w:t>
        </w:r>
      </w:ins>
      <w:r>
        <w:t xml:space="preserve">sediment removal and </w:t>
      </w:r>
      <w:r w:rsidR="00EC1B5F">
        <w:t>re</w:t>
      </w:r>
      <w:r>
        <w:t>suspension of marine-derived sediment.</w:t>
      </w:r>
    </w:p>
    <w:p w14:paraId="21B5DB87" w14:textId="78225771" w:rsidR="00806C21" w:rsidRDefault="0028443C" w:rsidP="0028443C">
      <w:pPr>
        <w:ind w:firstLine="576"/>
      </w:pPr>
      <w:r>
        <w:t>This research proposes to model monthly sediment accumulation as a function of watershed inputs and hydrodynamic conditions to test hypotheses about the</w:t>
      </w:r>
      <w:r w:rsidR="00C615DF">
        <w:t xml:space="preserve">ir </w:t>
      </w:r>
      <w:r>
        <w:t xml:space="preserve">temporal and spatial distributions, and provide a baseline for measuring the effectiveness of sediment mitigation activities in the watershed. </w:t>
      </w:r>
      <w:r w:rsidR="00806C21">
        <w:t xml:space="preserve">The </w:t>
      </w:r>
      <w:r>
        <w:t xml:space="preserve">proposed </w:t>
      </w:r>
      <w:r w:rsidR="00806C21">
        <w:t>modeling approach is similar to other efforts that have attempted to limit the complexity of the modeling approach, but still account for the impact of ocean conditions on sediment</w:t>
      </w:r>
      <w:r>
        <w:t xml:space="preserve"> dynamics</w:t>
      </w:r>
      <w:r w:rsidR="00806C21">
        <w:t xml:space="preserve"> </w:t>
      </w:r>
      <w:r w:rsidR="00806C21">
        <w:fldChar w:fldCharType="begin"/>
      </w:r>
      <w:r w:rsidR="00806C21">
        <w:instrText xml:space="preserve"> ADDIN EN.CITE &lt;EndNote&gt;&lt;Cite&gt;&lt;Author&gt;Fabricius&lt;/Author&gt;&lt;Year&gt;2012&lt;/Year&gt;&lt;RecNum&gt;127&lt;/RecNum&gt;&lt;DisplayText&gt;(Fabricius et al. 2012)&lt;/DisplayText&gt;&lt;record&gt;&lt;rec-number&gt;127&lt;/rec-number&gt;&lt;foreign-keys&gt;&lt;key app="EN" db-id="9rz0sxsf5wzadbeat27vewpbwtea5drfdesw"&gt;127&lt;/key&gt;&lt;/foreign-keys&gt;&lt;ref-type name="Journal Article"&gt;17&lt;/ref-type&gt;&lt;contributors&gt;&lt;authors&gt;&lt;author&gt;Fabricius, K.E.&lt;/author&gt;&lt;author&gt;De’ath, G.&lt;/author&gt;&lt;author&gt;Humphrey, C.&lt;/author&gt;&lt;author&gt;Zagorskis, I.&lt;/author&gt;&lt;author&gt;Schaffelke, B.&lt;/author&gt;&lt;/authors&gt;&lt;/contributors&gt;&lt;titles&gt;&lt;title&gt;Intra-annual variation in turbidity in response to terrestrial runoff on near-shore coral reefs of the Great Barrier Reef&lt;/title&gt;&lt;secondary-title&gt;Estuarine, Coastal and Shelf Science&lt;/secondary-title&gt;&lt;/titles&gt;&lt;periodical&gt;&lt;full-title&gt;Estuarine, Coastal and Shelf Science&lt;/full-title&gt;&lt;/periodical&gt;&lt;pages&gt;1-9&lt;/pages&gt;&lt;volume&gt;in press&lt;/volume&gt;&lt;dates&gt;&lt;year&gt;2012&lt;/year&gt;&lt;/dates&gt;&lt;isbn&gt;0272-7714&lt;/isbn&gt;&lt;urls&gt;&lt;/urls&gt;&lt;/record&gt;&lt;/Cite&gt;&lt;/EndNote&gt;</w:instrText>
      </w:r>
      <w:r w:rsidR="00806C21">
        <w:fldChar w:fldCharType="separate"/>
      </w:r>
      <w:r w:rsidR="00806C21">
        <w:rPr>
          <w:noProof/>
        </w:rPr>
        <w:t>(</w:t>
      </w:r>
      <w:hyperlink w:anchor="_ENREF_4" w:tooltip="Fabricius, 2012 #127" w:history="1">
        <w:r w:rsidR="00806C21">
          <w:rPr>
            <w:noProof/>
          </w:rPr>
          <w:t>Fabricius et al. 2012</w:t>
        </w:r>
      </w:hyperlink>
      <w:r w:rsidR="00806C21">
        <w:rPr>
          <w:noProof/>
        </w:rPr>
        <w:t>)</w:t>
      </w:r>
      <w:r w:rsidR="00806C21">
        <w:fldChar w:fldCharType="end"/>
      </w:r>
      <w:r w:rsidR="00806C21">
        <w:t>. The proposed model is a semi-empirical model using linear regressions and statistical methods to address the following research questions and test hypotheses about the influence of the dominant controls on sediment accumulation.</w:t>
      </w:r>
    </w:p>
    <w:p w14:paraId="58B37EB7" w14:textId="76EF37A6" w:rsidR="00806C21" w:rsidRDefault="000665AA" w:rsidP="005009D9">
      <w:pPr>
        <w:pStyle w:val="Heading2"/>
        <w:numPr>
          <w:ilvl w:val="0"/>
          <w:numId w:val="0"/>
        </w:numPr>
        <w:ind w:left="576" w:hanging="576"/>
        <w:rPr>
          <w:rFonts w:asciiTheme="minorHAnsi" w:hAnsiTheme="minorHAnsi"/>
        </w:rPr>
      </w:pPr>
      <w:r>
        <w:rPr>
          <w:rFonts w:asciiTheme="minorHAnsi" w:hAnsiTheme="minorHAnsi"/>
        </w:rPr>
        <w:t xml:space="preserve">Part Three </w:t>
      </w:r>
      <w:r w:rsidR="00806C21" w:rsidRPr="00703BBA">
        <w:rPr>
          <w:rFonts w:asciiTheme="minorHAnsi" w:hAnsiTheme="minorHAnsi"/>
        </w:rPr>
        <w:t>Research Questions</w:t>
      </w:r>
    </w:p>
    <w:p w14:paraId="791126EA" w14:textId="77777777" w:rsidR="00806C21" w:rsidRPr="000937A9" w:rsidRDefault="00806C21" w:rsidP="005009D9">
      <w:r>
        <w:t>The research questions for this paper are:</w:t>
      </w:r>
    </w:p>
    <w:p w14:paraId="220EE98D" w14:textId="77777777" w:rsidR="00806C21" w:rsidRDefault="00806C21" w:rsidP="005009D9">
      <w:pPr>
        <w:pStyle w:val="NoSpacing"/>
        <w:numPr>
          <w:ilvl w:val="0"/>
          <w:numId w:val="30"/>
        </w:numPr>
      </w:pPr>
      <w:r>
        <w:t>Temporal controls:</w:t>
      </w:r>
    </w:p>
    <w:p w14:paraId="31229A85" w14:textId="04C89A16" w:rsidR="00806C21" w:rsidRDefault="00806C21" w:rsidP="005009D9">
      <w:pPr>
        <w:pStyle w:val="NoSpacing"/>
        <w:numPr>
          <w:ilvl w:val="1"/>
          <w:numId w:val="30"/>
        </w:numPr>
      </w:pPr>
      <w:r>
        <w:t>How do flood-supplied terrigenous sediment and hydrodynamic conditions interact to control</w:t>
      </w:r>
      <w:r w:rsidRPr="00703BBA">
        <w:t xml:space="preserve"> the </w:t>
      </w:r>
      <w:commentRangeStart w:id="93"/>
      <w:commentRangeStart w:id="94"/>
      <w:r w:rsidRPr="00703BBA">
        <w:t xml:space="preserve">gross and net </w:t>
      </w:r>
      <w:commentRangeEnd w:id="93"/>
      <w:r w:rsidRPr="00703BBA">
        <w:rPr>
          <w:rStyle w:val="CommentReference"/>
        </w:rPr>
        <w:commentReference w:id="93"/>
      </w:r>
      <w:commentRangeEnd w:id="94"/>
      <w:r>
        <w:rPr>
          <w:rStyle w:val="CommentReference"/>
        </w:rPr>
        <w:commentReference w:id="94"/>
      </w:r>
      <w:r>
        <w:t xml:space="preserve">rate of terrigenous sediment </w:t>
      </w:r>
      <w:r w:rsidRPr="00703BBA">
        <w:t>deposition at monthly time scales</w:t>
      </w:r>
      <w:r>
        <w:t xml:space="preserve"> </w:t>
      </w:r>
      <w:r w:rsidRPr="00703BBA">
        <w:t xml:space="preserve">in </w:t>
      </w:r>
      <w:r>
        <w:t>a coral reef embayment</w:t>
      </w:r>
      <w:r w:rsidRPr="00703BBA">
        <w:t xml:space="preserve">? </w:t>
      </w:r>
    </w:p>
    <w:p w14:paraId="178EA10F" w14:textId="72104B44" w:rsidR="00806C21" w:rsidRDefault="00806C21" w:rsidP="0028443C">
      <w:pPr>
        <w:pStyle w:val="NoSpacing"/>
        <w:numPr>
          <w:ilvl w:val="1"/>
          <w:numId w:val="30"/>
        </w:numPr>
      </w:pPr>
      <w:r>
        <w:lastRenderedPageBreak/>
        <w:t xml:space="preserve">Is there a seasonal pattern of sediment deposition and removal, with sediment </w:t>
      </w:r>
      <w:r w:rsidR="0028443C">
        <w:t>accumulating</w:t>
      </w:r>
      <w:r>
        <w:t xml:space="preserve"> during </w:t>
      </w:r>
      <w:commentRangeStart w:id="95"/>
      <w:commentRangeStart w:id="96"/>
      <w:r>
        <w:t>the wet season</w:t>
      </w:r>
      <w:r w:rsidR="0028443C">
        <w:t>,</w:t>
      </w:r>
      <w:r>
        <w:t xml:space="preserve"> when storms coincide with quiescent ocean conditions</w:t>
      </w:r>
      <w:r w:rsidR="0028443C">
        <w:t>,</w:t>
      </w:r>
      <w:r>
        <w:t xml:space="preserve"> and removed during the dry season</w:t>
      </w:r>
      <w:r w:rsidR="0028443C">
        <w:t>,</w:t>
      </w:r>
      <w:r>
        <w:t xml:space="preserve"> when storms coincide with active ocean conditions</w:t>
      </w:r>
      <w:commentRangeEnd w:id="95"/>
      <w:r>
        <w:rPr>
          <w:rStyle w:val="CommentReference"/>
          <w:vanish/>
        </w:rPr>
        <w:commentReference w:id="95"/>
      </w:r>
      <w:commentRangeEnd w:id="96"/>
      <w:r>
        <w:rPr>
          <w:rStyle w:val="CommentReference"/>
        </w:rPr>
        <w:commentReference w:id="96"/>
      </w:r>
      <w:r>
        <w:t>?</w:t>
      </w:r>
      <w:r w:rsidRPr="00703BBA">
        <w:t xml:space="preserve"> </w:t>
      </w:r>
    </w:p>
    <w:p w14:paraId="55C56D87" w14:textId="77777777" w:rsidR="00806C21" w:rsidRDefault="00806C21" w:rsidP="005009D9">
      <w:pPr>
        <w:pStyle w:val="NoSpacing"/>
        <w:numPr>
          <w:ilvl w:val="0"/>
          <w:numId w:val="30"/>
        </w:numPr>
      </w:pPr>
      <w:r>
        <w:t xml:space="preserve">Spatial controls: </w:t>
      </w:r>
    </w:p>
    <w:p w14:paraId="1207ACE9" w14:textId="39D6DFC3" w:rsidR="00806C21" w:rsidRDefault="00806C21" w:rsidP="005009D9">
      <w:pPr>
        <w:pStyle w:val="NoSpacing"/>
        <w:ind w:left="720"/>
      </w:pPr>
      <w:r>
        <w:t>What controls the spatial distribution of sediment</w:t>
      </w:r>
      <w:r w:rsidR="0028443C">
        <w:t xml:space="preserve"> accumulation</w:t>
      </w:r>
      <w:r>
        <w:t xml:space="preserve">, and can it be predicted by the flow </w:t>
      </w:r>
      <w:r w:rsidR="0028443C">
        <w:t>velocities</w:t>
      </w:r>
      <w:r>
        <w:t xml:space="preserve"> of water over the reef</w:t>
      </w:r>
      <w:r w:rsidR="0028443C">
        <w:t xml:space="preserve"> and distance from the stream mouth</w:t>
      </w:r>
      <w:r>
        <w:t>?</w:t>
      </w:r>
    </w:p>
    <w:p w14:paraId="4B812A74" w14:textId="77777777" w:rsidR="00806C21" w:rsidRDefault="00806C21" w:rsidP="005009D9">
      <w:pPr>
        <w:pStyle w:val="NoSpacing"/>
        <w:ind w:left="720"/>
      </w:pPr>
    </w:p>
    <w:p w14:paraId="0420C8F7" w14:textId="084828C2" w:rsidR="00C615DF" w:rsidRPr="00C615DF" w:rsidRDefault="00C615DF" w:rsidP="00C615DF">
      <w:pPr>
        <w:rPr>
          <w:b/>
        </w:rPr>
      </w:pPr>
      <w:r>
        <w:rPr>
          <w:b/>
        </w:rPr>
        <w:t>H</w:t>
      </w:r>
      <w:r w:rsidR="00806C21">
        <w:rPr>
          <w:b/>
        </w:rPr>
        <w:t xml:space="preserve">ypothesized </w:t>
      </w:r>
      <w:r w:rsidR="00806C21" w:rsidRPr="005D725B">
        <w:rPr>
          <w:b/>
        </w:rPr>
        <w:t>interaction</w:t>
      </w:r>
      <w:r w:rsidR="00806C21">
        <w:rPr>
          <w:b/>
        </w:rPr>
        <w:t>s</w:t>
      </w:r>
      <w:r w:rsidR="00806C21" w:rsidRPr="005D725B">
        <w:rPr>
          <w:b/>
        </w:rPr>
        <w:t xml:space="preserve"> of water</w:t>
      </w:r>
      <w:r>
        <w:rPr>
          <w:b/>
        </w:rPr>
        <w:t>shed and hydrodynamic processes</w:t>
      </w:r>
    </w:p>
    <w:p w14:paraId="62FE1A98" w14:textId="06991AAF" w:rsidR="00806C21" w:rsidRDefault="00806C21" w:rsidP="005009D9">
      <w:pPr>
        <w:ind w:firstLine="576"/>
      </w:pPr>
      <w:r>
        <w:t>Hypothesis 3.1:   Terrigenous sediment deposition will be highest</w:t>
      </w:r>
      <w:r w:rsidR="00C615DF">
        <w:t>,</w:t>
      </w:r>
      <w:r>
        <w:t xml:space="preserve"> and marine-derived deposition lowest in the wet season, when rainfall events and watershed sediment inputs co-occur with light offshore winds </w:t>
      </w:r>
      <w:r w:rsidR="00C615DF">
        <w:t>and quiescent ocean conditions.</w:t>
      </w:r>
      <w:r>
        <w:t xml:space="preserve"> In the dry season, stronger, onshore trade winds and higher average swell heights will decrease rates of terrigenous sediment deposition and shorten residence times, but will increase resuspension and deposition of marine-derived carbonate sediment compared to the wet season. </w:t>
      </w:r>
    </w:p>
    <w:p w14:paraId="494F2E7B" w14:textId="539EC050" w:rsidR="00806C21" w:rsidRDefault="00806C21" w:rsidP="005009D9">
      <w:pPr>
        <w:ind w:firstLine="576"/>
      </w:pPr>
      <w:r>
        <w:tab/>
        <w:t xml:space="preserve">Hypothesis 3.2:  The spatial distribution of sediment </w:t>
      </w:r>
      <w:r w:rsidR="00C615DF">
        <w:t>accumulation</w:t>
      </w:r>
      <w:r>
        <w:t xml:space="preserve"> will be controlled by the velocity of water circulation over the reef flat, and the distance from the point of sediment discharge (stream mouth). </w:t>
      </w:r>
    </w:p>
    <w:p w14:paraId="2C13FD2F" w14:textId="079EAE8E" w:rsidR="00806C21" w:rsidRDefault="00806C21" w:rsidP="005009D9">
      <w:pPr>
        <w:ind w:firstLine="576"/>
      </w:pPr>
      <w:r>
        <w:t>Hypothesis 3.3.  The relative importance of watershed and hydrodynamic controls on the temporal variability</w:t>
      </w:r>
      <w:r w:rsidR="00C615DF">
        <w:t xml:space="preserve"> of sediment accumulation</w:t>
      </w:r>
      <w:r>
        <w:t xml:space="preserve"> will differ by location in the bay, with more hydrodynamic control at the </w:t>
      </w:r>
      <w:r w:rsidR="00C615DF">
        <w:t>sites further from the stream</w:t>
      </w:r>
      <w:r>
        <w:t xml:space="preserve"> that are not exposed to watershed inputs, and greater importance of watershed inputs in the parts of the reef </w:t>
      </w:r>
      <w:r w:rsidR="00C615DF">
        <w:t>closer to the stream.</w:t>
      </w:r>
    </w:p>
    <w:p w14:paraId="15E4AFF2" w14:textId="62DA6B47" w:rsidR="00806C21" w:rsidRDefault="00806C21" w:rsidP="005009D9">
      <w:pPr>
        <w:ind w:firstLine="576"/>
      </w:pPr>
      <w:r>
        <w:t>These hypotheses will be tested with measurements of sedimen</w:t>
      </w:r>
      <w:r w:rsidR="00C615DF">
        <w:t>t loading from the watershed,</w:t>
      </w:r>
      <w:r>
        <w:t xml:space="preserve"> accumulation and composition of sediment in traps on the reef, and oceanic and meteorological conditions. The impact of watershed inputs and water circulation will be assessed with statistically-based mathematical models.</w:t>
      </w:r>
    </w:p>
    <w:p w14:paraId="013E8F6A" w14:textId="77777777" w:rsidR="00806C21" w:rsidRPr="00703BBA" w:rsidRDefault="00806C21" w:rsidP="005009D9">
      <w:pPr>
        <w:pStyle w:val="Heading2"/>
        <w:numPr>
          <w:ilvl w:val="0"/>
          <w:numId w:val="0"/>
        </w:numPr>
        <w:ind w:left="576" w:hanging="576"/>
        <w:rPr>
          <w:rFonts w:asciiTheme="minorHAnsi" w:hAnsiTheme="minorHAnsi"/>
        </w:rPr>
      </w:pPr>
      <w:bookmarkStart w:id="97" w:name="_Toc389207938"/>
      <w:r w:rsidRPr="00703BBA">
        <w:rPr>
          <w:rFonts w:asciiTheme="minorHAnsi" w:hAnsiTheme="minorHAnsi"/>
        </w:rPr>
        <w:t>Pilot Study</w:t>
      </w:r>
      <w:bookmarkEnd w:id="97"/>
    </w:p>
    <w:p w14:paraId="0D24C012" w14:textId="2DF8FA69" w:rsidR="00806C21" w:rsidRPr="00703BBA" w:rsidRDefault="00806C21" w:rsidP="00EC1B5F">
      <w:pPr>
        <w:ind w:firstLine="720"/>
      </w:pPr>
      <w:r w:rsidRPr="00703BBA">
        <w:t>In February and March, 2012</w:t>
      </w:r>
      <w:r>
        <w:t>,</w:t>
      </w:r>
      <w:r w:rsidR="00EC1B5F">
        <w:t xml:space="preserve"> </w:t>
      </w:r>
      <w:r>
        <w:t xml:space="preserve">total </w:t>
      </w:r>
      <w:r w:rsidRPr="00703BBA">
        <w:t>sedimen</w:t>
      </w:r>
      <w:r>
        <w:t>t accumulation</w:t>
      </w:r>
      <w:r w:rsidR="00EC1B5F">
        <w:t xml:space="preserve"> was </w:t>
      </w:r>
      <w:r w:rsidR="00EC1B5F" w:rsidRPr="00703BBA">
        <w:t>measured</w:t>
      </w:r>
      <w:r w:rsidRPr="00703BBA">
        <w:t xml:space="preserve"> at nine locations on Faga’alu reef</w:t>
      </w:r>
      <w:r>
        <w:t xml:space="preserve"> using simple tube traps (STT), a ceramic tile (TILE), and an Astroturf mat (MAT). From April 2013 through June 2013 </w:t>
      </w:r>
      <w:r w:rsidR="00EC1B5F">
        <w:t xml:space="preserve">sediment accumulation was </w:t>
      </w:r>
      <w:r>
        <w:t xml:space="preserve">measured using SedPods </w:t>
      </w:r>
      <w:r>
        <w:fldChar w:fldCharType="begin" w:fldLock="1"/>
      </w:r>
      <w:r w:rsidR="0028443C">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"previouslyFormattedCitation" : "(Field et al., 2012)" }, "properties" : { "noteIndex" : 0 }, "schema" : "https://github.com/citation-style-language/schema/raw/master/csl-citation.json" }</w:instrText>
      </w:r>
      <w:r>
        <w:fldChar w:fldCharType="separate"/>
      </w:r>
      <w:r w:rsidR="00532115" w:rsidRPr="00532115">
        <w:rPr>
          <w:noProof/>
        </w:rPr>
        <w:t>(Field et al., 2012)</w:t>
      </w:r>
      <w:r>
        <w:fldChar w:fldCharType="end"/>
      </w:r>
      <w:r>
        <w:t>.</w:t>
      </w:r>
      <w:r w:rsidRPr="00703BBA">
        <w:t xml:space="preserve"> </w:t>
      </w:r>
      <w:r>
        <w:t>Sediment accumulation</w:t>
      </w:r>
      <w:r w:rsidRPr="00703BBA">
        <w:t xml:space="preserve"> </w:t>
      </w:r>
      <w:r w:rsidR="00EC1B5F" w:rsidRPr="00703BBA">
        <w:t>included both reef-derived</w:t>
      </w:r>
      <w:r w:rsidR="00EC1B5F">
        <w:t xml:space="preserve"> carbonate</w:t>
      </w:r>
      <w:r w:rsidR="00EC1B5F" w:rsidRPr="00703BBA">
        <w:t xml:space="preserve"> and terrigenous sediment</w:t>
      </w:r>
      <w:r w:rsidR="00EC1B5F">
        <w:t>, and</w:t>
      </w:r>
      <w:r w:rsidR="00EC1B5F">
        <w:t xml:space="preserve"> </w:t>
      </w:r>
      <w:r>
        <w:t>varied</w:t>
      </w:r>
      <w:r w:rsidRPr="00703BBA">
        <w:t xml:space="preserve"> according to sediment trap type</w:t>
      </w:r>
      <w:r>
        <w:t>, location, and ocean conditions</w:t>
      </w:r>
      <w:r w:rsidRPr="00703BBA">
        <w:t xml:space="preserve"> </w:t>
      </w:r>
      <w:r>
        <w:t>(</w:t>
      </w:r>
      <w:r w:rsidR="00EC1B5F">
        <w:fldChar w:fldCharType="begin"/>
      </w:r>
      <w:r w:rsidR="00EC1B5F">
        <w:instrText xml:space="preserve"> REF _Ref391630281 \h </w:instrText>
      </w:r>
      <w:r w:rsidR="00EC1B5F">
        <w:fldChar w:fldCharType="separate"/>
      </w:r>
      <w:r w:rsidR="00EC1B5F" w:rsidRPr="00703BBA">
        <w:t xml:space="preserve">Figure </w:t>
      </w:r>
      <w:r w:rsidR="00EC1B5F">
        <w:rPr>
          <w:noProof/>
        </w:rPr>
        <w:t>10</w:t>
      </w:r>
      <w:r w:rsidR="00EC1B5F">
        <w:fldChar w:fldCharType="end"/>
      </w:r>
      <w:r w:rsidR="00EC1B5F">
        <w:t xml:space="preserve">, </w:t>
      </w:r>
      <w:r w:rsidR="00EC1B5F">
        <w:fldChar w:fldCharType="begin"/>
      </w:r>
      <w:r w:rsidR="00EC1B5F">
        <w:instrText xml:space="preserve"> REF _Ref374110110 \h </w:instrText>
      </w:r>
      <w:r w:rsidR="00EC1B5F">
        <w:fldChar w:fldCharType="separate"/>
      </w:r>
      <w:r w:rsidR="00EC1B5F" w:rsidRPr="00703BBA">
        <w:t xml:space="preserve">Figure </w:t>
      </w:r>
      <w:r w:rsidR="00EC1B5F">
        <w:rPr>
          <w:noProof/>
        </w:rPr>
        <w:t>11</w:t>
      </w:r>
      <w:r w:rsidR="00EC1B5F">
        <w:fldChar w:fldCharType="end"/>
      </w:r>
      <w:r>
        <w:t>)</w:t>
      </w:r>
      <w:r w:rsidRPr="00703BBA">
        <w:t xml:space="preserve">. </w:t>
      </w:r>
      <w:r w:rsidR="00EC1B5F">
        <w:t xml:space="preserve">The pilot study demonstrated strong spatial variability in sediment </w:t>
      </w:r>
      <w:r w:rsidR="00EC1B5F">
        <w:t>accumulation</w:t>
      </w:r>
      <w:r w:rsidR="00EC1B5F">
        <w:t>, with high rates near the stream mouth and on the northern reef, consistent with hypothesis 3.2.</w:t>
      </w:r>
      <w:r w:rsidR="00EC1B5F">
        <w:t xml:space="preserve"> However, t</w:t>
      </w:r>
      <w:r w:rsidR="00EC1B5F">
        <w:t>he pilot study data are insufficient to test the hypotheses due to a limited number of samples (n=5), no assessment of sediment composition, and insufficient data on hydrodynamic conditions. The methods developed in the pilot study have informed the development of the methods for the proposal.</w:t>
      </w:r>
      <w:r w:rsidR="00EC1B5F">
        <w:t xml:space="preserve"> </w:t>
      </w:r>
    </w:p>
    <w:p w14:paraId="55E9189A" w14:textId="77777777" w:rsidR="00806C21" w:rsidRPr="00703BBA" w:rsidRDefault="00806C21" w:rsidP="005009D9">
      <w:pPr>
        <w:keepNext/>
      </w:pPr>
      <w:r w:rsidRPr="00703BBA">
        <w:lastRenderedPageBreak/>
        <w:t xml:space="preserve"> </w:t>
      </w:r>
      <w:r w:rsidRPr="00703BBA">
        <w:rPr>
          <w:noProof/>
        </w:rPr>
        <w:drawing>
          <wp:inline distT="0" distB="0" distL="0" distR="0" wp14:anchorId="15F11B5C" wp14:editId="5DB35423">
            <wp:extent cx="5827502" cy="4457700"/>
            <wp:effectExtent l="0" t="0" r="1905" b="0"/>
            <wp:docPr id="10" name="Picture 0" descr="March2012sedtr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h2012sedtraps.jpg"/>
                    <pic:cNvPicPr/>
                  </pic:nvPicPr>
                  <pic:blipFill>
                    <a:blip r:embed="rId27" cstate="print"/>
                    <a:stretch>
                      <a:fillRect/>
                    </a:stretch>
                  </pic:blipFill>
                  <pic:spPr>
                    <a:xfrm>
                      <a:off x="0" y="0"/>
                      <a:ext cx="5837909" cy="4465661"/>
                    </a:xfrm>
                    <a:prstGeom prst="rect">
                      <a:avLst/>
                    </a:prstGeom>
                  </pic:spPr>
                </pic:pic>
              </a:graphicData>
            </a:graphic>
          </wp:inline>
        </w:drawing>
      </w:r>
    </w:p>
    <w:p w14:paraId="6A61B046" w14:textId="77777777" w:rsidR="00806C21" w:rsidRPr="00703BBA" w:rsidRDefault="00806C21" w:rsidP="005009D9">
      <w:pPr>
        <w:pStyle w:val="Caption"/>
      </w:pPr>
      <w:bookmarkStart w:id="98" w:name="_Ref391630281"/>
      <w:bookmarkStart w:id="99" w:name="_Ref373221157"/>
      <w:r w:rsidRPr="00703BBA">
        <w:t xml:space="preserve">Figure </w:t>
      </w:r>
      <w:fldSimple w:instr=" SEQ Figure \* ARABIC ">
        <w:r w:rsidR="00E959A2">
          <w:rPr>
            <w:noProof/>
          </w:rPr>
          <w:t>10</w:t>
        </w:r>
      </w:fldSimple>
      <w:bookmarkEnd w:id="98"/>
      <w:r w:rsidRPr="00703BBA">
        <w:t xml:space="preserve"> Gross sediment accumulation in tube, tile, and Astroturf sediment traps</w:t>
      </w:r>
      <w:bookmarkEnd w:id="99"/>
    </w:p>
    <w:p w14:paraId="40B44F96" w14:textId="77777777" w:rsidR="00806C21" w:rsidRPr="00703BBA" w:rsidRDefault="00806C21" w:rsidP="005009D9">
      <w:pPr>
        <w:keepNext/>
      </w:pPr>
      <w:r w:rsidRPr="00703BBA">
        <w:rPr>
          <w:noProof/>
        </w:rPr>
        <w:lastRenderedPageBreak/>
        <w:drawing>
          <wp:inline distT="0" distB="0" distL="0" distR="0" wp14:anchorId="43AFBA00" wp14:editId="477F726F">
            <wp:extent cx="5715000" cy="407193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dPods12-1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1913" cy="4076862"/>
                    </a:xfrm>
                    <a:prstGeom prst="rect">
                      <a:avLst/>
                    </a:prstGeom>
                  </pic:spPr>
                </pic:pic>
              </a:graphicData>
            </a:graphic>
          </wp:inline>
        </w:drawing>
      </w:r>
    </w:p>
    <w:p w14:paraId="605E0562" w14:textId="77777777" w:rsidR="00806C21" w:rsidRPr="00A77B87" w:rsidRDefault="00806C21" w:rsidP="005009D9">
      <w:pPr>
        <w:pStyle w:val="Caption"/>
      </w:pPr>
      <w:bookmarkStart w:id="100" w:name="_Ref374110110"/>
      <w:r w:rsidRPr="00703BBA">
        <w:t xml:space="preserve">Figure </w:t>
      </w:r>
      <w:fldSimple w:instr=" SEQ Figure \* ARABIC ">
        <w:r w:rsidR="00E959A2">
          <w:rPr>
            <w:noProof/>
          </w:rPr>
          <w:t>11</w:t>
        </w:r>
      </w:fldSimple>
      <w:bookmarkEnd w:id="100"/>
      <w:r w:rsidRPr="00703BBA">
        <w:t xml:space="preserve"> Net sedimentation on SedPods in Faga'alu Bay</w:t>
      </w:r>
      <w:r>
        <w:t xml:space="preserve">. Ceramic tiles were used in 2012 and were assumed to be comparable to </w:t>
      </w:r>
      <w:commentRangeStart w:id="101"/>
      <w:commentRangeStart w:id="102"/>
      <w:r>
        <w:t>SedPods</w:t>
      </w:r>
      <w:commentRangeEnd w:id="101"/>
      <w:r>
        <w:rPr>
          <w:rStyle w:val="CommentReference"/>
          <w:i w:val="0"/>
          <w:iCs w:val="0"/>
          <w:color w:val="auto"/>
        </w:rPr>
        <w:commentReference w:id="101"/>
      </w:r>
      <w:commentRangeEnd w:id="102"/>
      <w:r>
        <w:rPr>
          <w:rStyle w:val="CommentReference"/>
          <w:i w:val="0"/>
          <w:iCs w:val="0"/>
          <w:color w:val="auto"/>
        </w:rPr>
        <w:commentReference w:id="102"/>
      </w:r>
      <w:r>
        <w:t>.</w:t>
      </w:r>
    </w:p>
    <w:p w14:paraId="12015CEB" w14:textId="77777777" w:rsidR="00806C21" w:rsidRDefault="00806C21" w:rsidP="005009D9">
      <w:pPr>
        <w:pStyle w:val="Heading2"/>
        <w:numPr>
          <w:ilvl w:val="0"/>
          <w:numId w:val="0"/>
        </w:numPr>
        <w:ind w:left="576" w:hanging="576"/>
        <w:rPr>
          <w:rFonts w:asciiTheme="minorHAnsi" w:hAnsiTheme="minorHAnsi"/>
        </w:rPr>
      </w:pPr>
      <w:bookmarkStart w:id="103" w:name="_Toc389207939"/>
      <w:r>
        <w:rPr>
          <w:rFonts w:asciiTheme="minorHAnsi" w:hAnsiTheme="minorHAnsi"/>
        </w:rPr>
        <w:t>Methods</w:t>
      </w:r>
      <w:bookmarkEnd w:id="103"/>
    </w:p>
    <w:p w14:paraId="59564E74" w14:textId="77777777" w:rsidR="00806C21" w:rsidRPr="00027F6A" w:rsidRDefault="00806C21" w:rsidP="005009D9">
      <w:pPr>
        <w:pStyle w:val="Heading3"/>
        <w:ind w:left="720" w:hanging="720"/>
      </w:pPr>
      <w:r w:rsidRPr="00027F6A">
        <w:t xml:space="preserve">Measuring sediment accumulation on the reef </w:t>
      </w:r>
    </w:p>
    <w:p w14:paraId="5F0CA2FD" w14:textId="24131B4D" w:rsidR="00806C21" w:rsidRDefault="00806C21" w:rsidP="005009D9">
      <w:pPr>
        <w:ind w:firstLine="720"/>
      </w:pPr>
      <w:r>
        <w:t xml:space="preserve">Approaches to measuring sediment impacts on coral health have included monitoring suspended sediment concentration or turbidity in the water column </w:t>
      </w:r>
      <w:r>
        <w:fldChar w:fldCharType="begin" w:fldLock="1"/>
      </w:r>
      <w:r w:rsidR="0028443C">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"previouslyFormattedCitation" : "(Wolanski et al., 2003)" }, "properties" : { "noteIndex" : 0 }, "schema" : "https://github.com/citation-style-language/schema/raw/master/csl-citation.json" }</w:instrText>
      </w:r>
      <w:r>
        <w:fldChar w:fldCharType="separate"/>
      </w:r>
      <w:r w:rsidRPr="0048085D">
        <w:rPr>
          <w:noProof/>
        </w:rPr>
        <w:t>(Wolanski et al., 2003)</w:t>
      </w:r>
      <w:r>
        <w:fldChar w:fldCharType="end"/>
      </w:r>
      <w:r>
        <w:t xml:space="preserve"> but s</w:t>
      </w:r>
      <w:r>
        <w:rPr>
          <w:rFonts w:ascii="Calibri" w:hAnsi="Calibri"/>
          <w:color w:val="000000"/>
        </w:rPr>
        <w:t xml:space="preserve">uspended sediment in the water column can be caused by resuspension of nearby sediment due to shear stresses induced by wave- orbital velocities and/or </w:t>
      </w:r>
      <w:r w:rsidR="00EC1B5F">
        <w:rPr>
          <w:rFonts w:ascii="Calibri" w:hAnsi="Calibri"/>
          <w:color w:val="000000"/>
        </w:rPr>
        <w:t>c</w:t>
      </w:r>
      <w:r>
        <w:rPr>
          <w:rFonts w:ascii="Calibri" w:hAnsi="Calibri"/>
          <w:color w:val="000000"/>
        </w:rPr>
        <w:t>urrent</w:t>
      </w:r>
      <w:r w:rsidR="00EC1B5F">
        <w:rPr>
          <w:rFonts w:ascii="Calibri" w:hAnsi="Calibri"/>
          <w:color w:val="000000"/>
        </w:rPr>
        <w:t xml:space="preserve"> velocity</w:t>
      </w:r>
      <w:r>
        <w:rPr>
          <w:rFonts w:ascii="Calibri" w:hAnsi="Calibri"/>
          <w:color w:val="000000"/>
        </w:rPr>
        <w:t xml:space="preserve">, advection from another area, or any combination of these processes, and does not necessarily lead to sediment deposition. Geochemical methods </w:t>
      </w:r>
      <w:r>
        <w:rPr>
          <w:rFonts w:ascii="Calibri" w:hAnsi="Calibri"/>
          <w:color w:val="000000"/>
        </w:rPr>
        <w:fldChar w:fldCharType="begin" w:fldLock="1"/>
      </w:r>
      <w:r w:rsidR="0028443C">
        <w:rPr>
          <w:rFonts w:ascii="Calibri" w:hAnsi="Calibri"/>
          <w:color w:val="000000"/>
        </w:rPr>
        <w:instrText>ADDIN CSL_CITATION { "citationItems" : [ { "id" : "ITEM-1", "itemData" : { "DOI" : "10.1016/j.ecss.2009.09.014", "ISSN" : "02727714", "author" : [ { "dropping-particle" : "", "family" : "Takesue", "given" : "Renee K.", "non-dropping-particle" : "", "parse-names" : false, "suffix" : "" }, { "dropping-particle" : "", "family" : "Bothner", "given" : "Michael H.", "non-dropping-particle" : "", "parse-names" : false, "suffix" : "" }, { "dropping-particle" : "", "family" : "Reynolds", "given" : "Richard L.", "non-dropping-particle" : "", "parse-names" : false, "suffix" : "" } ], "container-title" : "Estuarine, Coastal and Shelf Science", "id" : "ITEM-1", "issue" : "3", "issued" : { "date-parts" : [ [ "2009", "11" ] ] }, "page" : "459-471", "publisher" : "Elsevier Ltd", "title" : "Sources of land-derived runoff to a coral reef-fringed embayment identified using geochemical tracers in nearshore sediment traps", "type" : "article-journal", "volume" : "85" }, "uris" : [ "http://www.mendeley.com/documents/?uuid=44f776ed-527f-4ece-8776-5d1547626bee" ] } ], "mendeley" : { "previouslyFormattedCitation" : "(Takesue et al., 2009)" }, "properties" : { "noteIndex" : 0 }, "schema" : "https://github.com/citation-style-language/schema/raw/master/csl-citation.json" }</w:instrText>
      </w:r>
      <w:r>
        <w:rPr>
          <w:rFonts w:ascii="Calibri" w:hAnsi="Calibri"/>
          <w:color w:val="000000"/>
        </w:rPr>
        <w:fldChar w:fldCharType="separate"/>
      </w:r>
      <w:r w:rsidRPr="00551098">
        <w:rPr>
          <w:rFonts w:ascii="Calibri" w:hAnsi="Calibri"/>
          <w:noProof/>
          <w:color w:val="000000"/>
        </w:rPr>
        <w:t>(Takesue et al., 2009)</w:t>
      </w:r>
      <w:r>
        <w:rPr>
          <w:rFonts w:ascii="Calibri" w:hAnsi="Calibri"/>
          <w:color w:val="000000"/>
        </w:rPr>
        <w:fldChar w:fldCharType="end"/>
      </w:r>
      <w:r>
        <w:rPr>
          <w:rFonts w:ascii="Calibri" w:hAnsi="Calibri"/>
          <w:color w:val="000000"/>
        </w:rPr>
        <w:t xml:space="preserve">, sometimes in conjunction with coral skeleton analysis </w:t>
      </w:r>
      <w:r>
        <w:rPr>
          <w:rFonts w:ascii="Calibri" w:hAnsi="Calibri"/>
          <w:color w:val="000000"/>
        </w:rPr>
        <w:fldChar w:fldCharType="begin" w:fldLock="1"/>
      </w:r>
      <w:r w:rsidR="0028443C">
        <w:rPr>
          <w:rFonts w:ascii="Calibri" w:hAnsi="Calibri"/>
          <w:color w:val="000000"/>
        </w:rPr>
        <w:instrText>ADDIN CSL_CITATION { "citationItems" : [ { "id" : "ITEM-1", "itemData" : { "DOI" : "10.1130/g33261.1", "ISBN" : "0091-7613", "abstract" : "Global-scale deteriorations in coral reef health are projected to lead to a progressive decline in reef-building potential and ultimately to states of net reef erosion. These transitions may be driven by various human disturbances and by climate change; however, increased terrestrial sediment and nutrient yields from anthropogenically modified coastal catchments are widely recognized as a major threat. As water quality deteriorates, reduced coral cover and species diversity are commonly inferred, and lower reef accretion rates and impaired reef development are assumed consequences. Here we present a detailed chronostratigraphic growth history, constrained by 40 accelerator mass spectrometry radiocarbon dates for Middle Reef, an inshore turbid-zone reef on Australia's Great Barrier Reef, that challenges the assumption that high terrestrial sediment inputs inherently restrict reef accretion rates and inhibit reef development. We establish that Middle Reef has vertically accreted very rapidly for more than 700 yr, at an average rate of 8.3 mm yr(-1). Accretion rates varied across the reef at different times, but it is significant that the periods of most rapid accretion (averaging 13.0 mm yr(-1)) coincide with phases of reef development dominated by fine-grained terrigenoclastic sediment accumulation. We suggest that this is in large part a function of a high rate of terrigenous sediment accumulation aiding the postmortem preservation of coral skeletal material. Both maximum and site-averaged accretion rates match or exceed those documented for most clear-water, mid- and outer-shelf reefs in the region over the past 9000 yr, and those determined for many reefs throughout the Indian and Pacific Oceans over the same period. While examples of inshore coral reefs that have been degraded in the short term by excessive terrestrial sedimentation clearly exist, others clearly tolerate high sedimentation and turbidity, and our data confirm that sustained and long-term rapid reef growth is possible in these environments.", "author" : [ { "dropping-particle" : "", "family" : "Perry", "given" : "Chris", "non-dropping-particle" : "", "parse-names" : false, "suffix" : "" }, { "dropping-particle" : "", "family" : "Smithers", "given" : "S. G.", "non-dropping-particle" : "", "parse-names" : false, "suffix" : "" }, { "dropping-particle" : "", "family" : "Gulliver", "given" : "P.", "non-dropping-particle" : "", "parse-names" : false, "suffix" : "" }, { "dropping-particle" : "", "family" : "Browne", "given" : "N. K.", "non-dropping-particle" : "", "parse-names" : false, "suffix" : "" } ], "container-title" : "Geology", "id" : "ITEM-1", "issue" : "8", "issued" : { "date-parts" : [ [ "2012" ] ] }, "note" : "ISI Document Delivery No.: 983CF\nTimes Cited: 0\nCited Reference Count: 16\nPerry, C. T. Smithers, S. G. Gulliver, P. Browne, N. K.\nLeverhulme Trust (UK)[RF/4/REG/2007/0106]; Natural Environment Research Council (UK)[1458.0310]\nWe thank The Leverhulme Trust (UK) for funding this research under a Research Fellowship (RF/4/REG/2007/0106) to Perry, and the Natural Environment Research Council (UK) for an AMS Radiocarbon Dating Allocation (1458.0310) to Perry, Smithers, and Gulliver.\nGeological soc amer, inc\nBoulder", "page" : "719-722", "title" : "Evidence of very rapid reef accretion and reef growth under high turbidity and terrigenous sedimentation", "type" : "article-journal", "volume" : "40" }, "uris" : [ "http://www.mendeley.com/documents/?uuid=420cedeb-e661-4829-b84c-be4ea12ab7eb" ] }, { "id" : "ITEM-2", "itemData" : { "DOI" : "10.1007/s00338-010-0629-y", "ISSN" : "0722-4028", "author" : [ { "dropping-particle" : "", "family" : "Grove", "given" : "C. a.", "non-dropping-particle" : "", "parse-names" : false, "suffix" : "" }, { "dropping-particle" : "", "family" : "Nagtegaal", "given" : "R.", "non-dropping-particle" : "", "parse-names" : false, "suffix" : "" }, { "dropping-particle" : "", "family" : "Zinke", "given" : "J.", "non-dropping-particle" : "", "parse-names" : false, "suffix" : "" }, { "dropping-particle" : "", "family" : "Scheufen", "given" : "T.", "non-dropping-particle" : "", "parse-names" : false, "suffix" : "" }, { "dropping-particle" : "", "family" : "Koster", "given" : "B.", "non-dropping-particle" : "", "parse-names" : false, "suffix" : "" }, { "dropping-particle" : "", "family" : "Kasper", "given" : "S.", "non-dropping-particle" : "", "parse-names" : false, "suffix" : "" }, { "dropping-particle" : "", "family" : "McCulloch", "given" : "M. T.", "non-dropping-particle" : "", "parse-names" : false, "suffix" : "" }, { "dropping-particle" : "", "family" : "Bergh", "given" : "G.", "non-dropping-particle" : "", "parse-names" : false, "suffix" : "" }, { "dropping-particle" : "", "family" : "Brummer", "given" : "G. Jan a.", "non-dropping-particle" : "", "parse-names" : false, "suffix" : "" } ], "container-title" : "Coral Reefs", "id" : "ITEM-2", "issue" : "3", "issued" : { "date-parts" : [ [ "2010", "5", "15" ] ] }, "page" : "579-591", "title" : "River runoff reconstructions from novel spectral luminescence scanning of massive coral skeletons", "type" : "article-journal", "volume" : "29" }, "uris" : [ "http://www.mendeley.com/documents/?uuid=a5646e4c-e939-419f-94bb-6cfc4ebe57bd" ] } ], "mendeley" : { "previouslyFormattedCitation" : "(Grove et al., 2010; Perry et al., 2012)" }, "properties" : { "noteIndex" : 0 }, "schema" : "https://github.com/citation-style-language/schema/raw/master/csl-citation.json" }</w:instrText>
      </w:r>
      <w:r>
        <w:rPr>
          <w:rFonts w:ascii="Calibri" w:hAnsi="Calibri"/>
          <w:color w:val="000000"/>
        </w:rPr>
        <w:fldChar w:fldCharType="separate"/>
      </w:r>
      <w:r w:rsidRPr="00417CF1">
        <w:rPr>
          <w:rFonts w:ascii="Calibri" w:hAnsi="Calibri"/>
          <w:noProof/>
          <w:color w:val="000000"/>
        </w:rPr>
        <w:t>(Grove et al., 2010; Perry et al., 2012)</w:t>
      </w:r>
      <w:r>
        <w:rPr>
          <w:rFonts w:ascii="Calibri" w:hAnsi="Calibri"/>
          <w:color w:val="000000"/>
        </w:rPr>
        <w:fldChar w:fldCharType="end"/>
      </w:r>
      <w:r>
        <w:rPr>
          <w:rFonts w:ascii="Calibri" w:hAnsi="Calibri"/>
          <w:color w:val="000000"/>
        </w:rPr>
        <w:t xml:space="preserve">, have been used to infer sediment deposition over decadal and century time scales </w:t>
      </w:r>
      <w:r>
        <w:rPr>
          <w:rFonts w:ascii="Calibri" w:hAnsi="Calibri"/>
          <w:color w:val="000000"/>
        </w:rPr>
        <w:fldChar w:fldCharType="begin" w:fldLock="1"/>
      </w:r>
      <w:r w:rsidR="0028443C">
        <w:rPr>
          <w:rFonts w:ascii="Calibri" w:hAnsi="Calibri"/>
          <w:color w:val="000000"/>
        </w:rPr>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"mendeley" : { "previouslyFormattedCitation" : "(Ryan et al., 2008)" }, "properties" : { "noteIndex" : 0 }, "schema" : "https://github.com/citation-style-language/schema/raw/master/csl-citation.json" }</w:instrText>
      </w:r>
      <w:r>
        <w:rPr>
          <w:rFonts w:ascii="Calibri" w:hAnsi="Calibri"/>
          <w:color w:val="000000"/>
        </w:rPr>
        <w:fldChar w:fldCharType="separate"/>
      </w:r>
      <w:r w:rsidRPr="00417CF1">
        <w:rPr>
          <w:rFonts w:ascii="Calibri" w:hAnsi="Calibri"/>
          <w:noProof/>
          <w:color w:val="000000"/>
        </w:rPr>
        <w:t>(Ryan et al., 2008)</w:t>
      </w:r>
      <w:r>
        <w:rPr>
          <w:rFonts w:ascii="Calibri" w:hAnsi="Calibri"/>
          <w:color w:val="000000"/>
        </w:rPr>
        <w:fldChar w:fldCharType="end"/>
      </w:r>
      <w:r>
        <w:rPr>
          <w:rFonts w:ascii="Calibri" w:hAnsi="Calibri"/>
          <w:color w:val="000000"/>
        </w:rPr>
        <w:t xml:space="preserve"> but can be complicated by subsequent sediment reworking and these time scales are ill-suited to the time scales of coral mortality and effective environmental management. </w:t>
      </w:r>
      <w:r>
        <w:t>Sediment</w:t>
      </w:r>
      <w:r w:rsidR="00EC1B5F">
        <w:t xml:space="preserve"> tube</w:t>
      </w:r>
      <w:r>
        <w:t xml:space="preserve"> traps are the most common method for measuring sediment accumulation in shallow coral reef environments, and collected sediment can be analyzed for composition to determine the terrigenous fraction </w:t>
      </w:r>
      <w:commentRangeStart w:id="104"/>
      <w:r>
        <w:fldChar w:fldCharType="begin" w:fldLock="1"/>
      </w:r>
      <w:r w:rsidR="0028443C">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"ISBN" : "0025-3235", "author" : [ { "dropping-particle" : "", "family" : "White", "given" : "J", "non-dropping-particle" : "", "parse-names" : false, "suffix" : "" } ], "container-title" : "Marine Geophysical Research", "id" : "ITEM-2", "issue" : "1", "issued" : { "date-parts" : [ [ "1990" ] ] }, "page" : "145-152", "title" : "The use of sediment traps in high-energy environments", "type" : "article-journal", "volume" : "12" }, "uris" : [ "http://www.mendeley.com/documents/?uuid=cb94b7ee-49c2-417b-a837-1086cb2fa8b5" ] }, { "id" : "ITEM-3", "itemData" : { "DOI" : "10.1016/j.ecss.2009.09.014", "ISSN" : "02727714", "author" : [ { "dropping-particle" : "", "family" : "Takesue", "given" : "Renee K.", "non-dropping-particle" : "", "parse-names" : false, "suffix" : "" }, { "dropping-particle" : "", "family" : "Bothner", "given" : "Michael H.", "non-dropping-particle" : "", "parse-names" : false, "suffix" : "" }, { "dropping-particle" : "", "family" : "Reynolds", "given" : "Richard L.", "non-dropping-particle" : "", "parse-names" : false, "suffix" : "" } ], "container-title" : "Estuarine, Coastal and Shelf Science", "id" : "ITEM-3", "issue" : "3", "issued" : { "date-parts" : [ [ "2009", "11" ] ] }, "page" : "459-471", "publisher" : "Elsevier Ltd", "title" : "Sources of land-derived runoff to a coral reef-fringed embayment identified using geochemical tracers in nearshore sediment traps", "type" : "article-journal", "volume" : "85" }, "uris" : [ "http://www.mendeley.com/documents/?uuid=44f776ed-527f-4ece-8776-5d1547626bee" ] } ], "mendeley" : { "previouslyFormattedCitation" : "(Storlazzi et al., 2011; Takesue et al., 2009; White, 1990)" }, "properties" : { "noteIndex" : 0 }, "schema" : "https://github.com/citation-style-language/schema/raw/master/csl-citation.json" }</w:instrText>
      </w:r>
      <w:r>
        <w:fldChar w:fldCharType="separate"/>
      </w:r>
      <w:r w:rsidR="00532115" w:rsidRPr="00532115">
        <w:rPr>
          <w:noProof/>
        </w:rPr>
        <w:t>(Storlazzi et al., 2011; Takesue et al., 2009; White, 1990)</w:t>
      </w:r>
      <w:r>
        <w:fldChar w:fldCharType="end"/>
      </w:r>
      <w:commentRangeEnd w:id="104"/>
      <w:r>
        <w:rPr>
          <w:rStyle w:val="CommentReference"/>
          <w:vanish/>
        </w:rPr>
        <w:commentReference w:id="104"/>
      </w:r>
      <w:r>
        <w:t xml:space="preserve">. </w:t>
      </w:r>
    </w:p>
    <w:p w14:paraId="02D59E81" w14:textId="16DA61B5" w:rsidR="00806C21" w:rsidRDefault="00806C21" w:rsidP="005009D9">
      <w:pPr>
        <w:ind w:firstLine="720"/>
      </w:pPr>
      <w:commentRangeStart w:id="105"/>
      <w:r>
        <w:rPr>
          <w:rFonts w:ascii="Calibri" w:hAnsi="Calibri"/>
          <w:color w:val="000000"/>
        </w:rPr>
        <w:t xml:space="preserve">Tube traps collect </w:t>
      </w:r>
      <w:commentRangeEnd w:id="105"/>
      <w:r>
        <w:rPr>
          <w:rStyle w:val="CommentReference"/>
        </w:rPr>
        <w:commentReference w:id="105"/>
      </w:r>
      <w:r>
        <w:rPr>
          <w:rFonts w:ascii="Calibri" w:hAnsi="Calibri"/>
          <w:color w:val="000000"/>
        </w:rPr>
        <w:t xml:space="preserve">sediment over the deployment period, typically 1-90 days </w:t>
      </w:r>
      <w:r>
        <w:rPr>
          <w:rFonts w:ascii="Calibri" w:hAnsi="Calibri"/>
          <w:color w:val="000000"/>
        </w:rPr>
        <w:fldChar w:fldCharType="begin" w:fldLock="1"/>
      </w:r>
      <w:r w:rsidR="0028443C">
        <w:rPr>
          <w:rFonts w:ascii="Calibri" w:hAnsi="Calibri"/>
          <w:color w:val="000000"/>
        </w:rPr>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"id" : "ITEM-2",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"ITEM-2", "issue" : "3-4", "issued" : { "date-parts" : [ [ "2006", "2" ] ] }, "page" : "409-416", "title" : "Sedimentation in mangroves and coral reefs in a wet tropical island, Pohnpei, Micronesia", "type" : "article-journal", "volume" : "66" }, "uris" : [ "http://www.mendeley.com/documents/?uuid=93599880-52b5-45d7-8f48-d3b271c58085" ] }, { "id" : "ITEM-3",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"ITEM-3",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"(Storlazzi et al., 2009; Victor et al., 2006; Wolanski et al., 2005)" }, "properties" : { "noteIndex" : 0 }, "schema" : "https://github.com/citation-style-language/schema/raw/master/csl-citation.json" }</w:instrText>
      </w:r>
      <w:r>
        <w:rPr>
          <w:rFonts w:ascii="Calibri" w:hAnsi="Calibri"/>
          <w:color w:val="000000"/>
        </w:rPr>
        <w:fldChar w:fldCharType="separate"/>
      </w:r>
      <w:r w:rsidRPr="00551098">
        <w:rPr>
          <w:rFonts w:ascii="Calibri" w:hAnsi="Calibri"/>
          <w:noProof/>
          <w:color w:val="000000"/>
        </w:rPr>
        <w:t>(Storlazzi et al., 2009; Victor et al., 2006; Wolanski et al., 2005)</w:t>
      </w:r>
      <w:r>
        <w:rPr>
          <w:rFonts w:ascii="Calibri" w:hAnsi="Calibri"/>
          <w:color w:val="000000"/>
        </w:rPr>
        <w:fldChar w:fldCharType="end"/>
      </w:r>
      <w:r>
        <w:rPr>
          <w:rFonts w:ascii="Calibri" w:hAnsi="Calibri"/>
          <w:color w:val="000000"/>
        </w:rPr>
        <w:t xml:space="preserve">, yielding an integrated sample and average collection rate in mass per area per time, but </w:t>
      </w:r>
      <w:r>
        <w:rPr>
          <w:rFonts w:ascii="Calibri" w:hAnsi="Calibri"/>
          <w:color w:val="000000"/>
        </w:rPr>
        <w:fldChar w:fldCharType="begin" w:fldLock="1"/>
      </w:r>
      <w:r w:rsidR="0028443C">
        <w:rPr>
          <w:rFonts w:ascii="Calibri" w:hAnsi="Calibri"/>
          <w:color w:val="000000"/>
        </w:rPr>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"manualFormatting" : "Field et al. (2012)", "previouslyFormattedCitation" : "(Field et al., 2012)" }, "properties" : { "noteIndex" : 0 }, "schema" : "https://github.com/citation-style-language/schema/raw/master/csl-citation.json" }</w:instrText>
      </w:r>
      <w:r>
        <w:rPr>
          <w:rFonts w:ascii="Calibri" w:hAnsi="Calibri"/>
          <w:color w:val="000000"/>
        </w:rPr>
        <w:fldChar w:fldCharType="separate"/>
      </w:r>
      <w:r>
        <w:rPr>
          <w:rFonts w:ascii="Calibri" w:hAnsi="Calibri"/>
          <w:noProof/>
          <w:color w:val="000000"/>
        </w:rPr>
        <w:t>Field et al. (</w:t>
      </w:r>
      <w:r w:rsidRPr="00417CF1">
        <w:rPr>
          <w:rFonts w:ascii="Calibri" w:hAnsi="Calibri"/>
          <w:noProof/>
          <w:color w:val="000000"/>
        </w:rPr>
        <w:t>2012)</w:t>
      </w:r>
      <w:r>
        <w:rPr>
          <w:rFonts w:ascii="Calibri" w:hAnsi="Calibri"/>
          <w:color w:val="000000"/>
        </w:rPr>
        <w:fldChar w:fldCharType="end"/>
      </w:r>
      <w:r>
        <w:rPr>
          <w:rFonts w:ascii="Calibri" w:hAnsi="Calibri"/>
          <w:color w:val="000000"/>
        </w:rPr>
        <w:t xml:space="preserve"> argue the collection rate is a gross collection rate since particles cannot be removed as they would be on natural benthic surfaces. Since tube traps slow </w:t>
      </w:r>
      <w:r>
        <w:rPr>
          <w:rFonts w:ascii="Calibri" w:hAnsi="Calibri"/>
          <w:color w:val="000000"/>
        </w:rPr>
        <w:lastRenderedPageBreak/>
        <w:t xml:space="preserve">the water column and prevent resuspension, they can effectively trap sediment that would have been </w:t>
      </w:r>
      <w:proofErr w:type="spellStart"/>
      <w:r>
        <w:rPr>
          <w:rFonts w:ascii="Calibri" w:hAnsi="Calibri"/>
          <w:color w:val="000000"/>
        </w:rPr>
        <w:t>advected</w:t>
      </w:r>
      <w:proofErr w:type="spellEnd"/>
      <w:r>
        <w:rPr>
          <w:rFonts w:ascii="Calibri" w:hAnsi="Calibri"/>
          <w:color w:val="000000"/>
        </w:rPr>
        <w:t xml:space="preserve"> through the area without being deposited </w:t>
      </w:r>
      <w:r>
        <w:rPr>
          <w:rFonts w:ascii="Calibri" w:hAnsi="Calibri"/>
          <w:color w:val="000000"/>
        </w:rPr>
        <w:fldChar w:fldCharType="begin" w:fldLock="1"/>
      </w:r>
      <w:r w:rsidR="0028443C">
        <w:rPr>
          <w:rFonts w:ascii="Calibri" w:hAnsi="Calibri"/>
          <w:color w:val="000000"/>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"previouslyFormattedCitation" : "(Storlazzi et al., 2011)" }, "properties" : { "noteIndex" : 0 }, "schema" : "https://github.com/citation-style-language/schema/raw/master/csl-citation.json" }</w:instrText>
      </w:r>
      <w:r>
        <w:rPr>
          <w:rFonts w:ascii="Calibri" w:hAnsi="Calibri"/>
          <w:color w:val="000000"/>
        </w:rPr>
        <w:fldChar w:fldCharType="separate"/>
      </w:r>
      <w:r w:rsidRPr="00B93519">
        <w:rPr>
          <w:rFonts w:ascii="Calibri" w:hAnsi="Calibri"/>
          <w:noProof/>
          <w:color w:val="000000"/>
        </w:rPr>
        <w:t>(Storlazzi et al., 2011)</w:t>
      </w:r>
      <w:r>
        <w:rPr>
          <w:rFonts w:ascii="Calibri" w:hAnsi="Calibri"/>
          <w:color w:val="000000"/>
        </w:rPr>
        <w:fldChar w:fldCharType="end"/>
      </w:r>
      <w:r>
        <w:rPr>
          <w:rFonts w:ascii="Calibri" w:hAnsi="Calibri"/>
          <w:color w:val="000000"/>
        </w:rPr>
        <w:t xml:space="preserve">. To more accurately quantify “net” sedimentation, </w:t>
      </w:r>
      <w:r>
        <w:rPr>
          <w:rFonts w:ascii="Calibri" w:hAnsi="Calibri"/>
          <w:color w:val="000000"/>
        </w:rPr>
        <w:fldChar w:fldCharType="begin" w:fldLock="1"/>
      </w:r>
      <w:r w:rsidR="0028443C">
        <w:rPr>
          <w:rFonts w:ascii="Calibri" w:hAnsi="Calibri"/>
          <w:color w:val="000000"/>
        </w:rPr>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"manualFormatting" : "Field et al. (2012)", "previouslyFormattedCitation" : "(Field et al., 2012)" }, "properties" : { "noteIndex" : 0 }, "schema" : "https://github.com/citation-style-language/schema/raw/master/csl-citation.json" }</w:instrText>
      </w:r>
      <w:r>
        <w:rPr>
          <w:rFonts w:ascii="Calibri" w:hAnsi="Calibri"/>
          <w:color w:val="000000"/>
        </w:rPr>
        <w:fldChar w:fldCharType="separate"/>
      </w:r>
      <w:r w:rsidRPr="00B93519">
        <w:rPr>
          <w:rFonts w:ascii="Calibri" w:hAnsi="Calibri"/>
          <w:noProof/>
          <w:color w:val="000000"/>
        </w:rPr>
        <w:t>Field et al</w:t>
      </w:r>
      <w:r>
        <w:rPr>
          <w:rFonts w:ascii="Calibri" w:hAnsi="Calibri"/>
          <w:noProof/>
          <w:color w:val="000000"/>
        </w:rPr>
        <w:t>. (</w:t>
      </w:r>
      <w:r w:rsidRPr="00B93519">
        <w:rPr>
          <w:rFonts w:ascii="Calibri" w:hAnsi="Calibri"/>
          <w:noProof/>
          <w:color w:val="000000"/>
        </w:rPr>
        <w:t>2012)</w:t>
      </w:r>
      <w:r>
        <w:rPr>
          <w:rFonts w:ascii="Calibri" w:hAnsi="Calibri"/>
          <w:color w:val="000000"/>
        </w:rPr>
        <w:fldChar w:fldCharType="end"/>
      </w:r>
      <w:r>
        <w:rPr>
          <w:rFonts w:ascii="Calibri" w:hAnsi="Calibri"/>
          <w:color w:val="000000"/>
        </w:rPr>
        <w:t xml:space="preserve"> proposed the use of “SedPods” where a flat, circular, roughened concrete surface is deployed which allows for resuspension, similar to the surrounding benthic substrate. Deploying a tube trap in conjunction with a </w:t>
      </w:r>
      <w:proofErr w:type="spellStart"/>
      <w:r>
        <w:rPr>
          <w:rFonts w:ascii="Calibri" w:hAnsi="Calibri"/>
          <w:color w:val="000000"/>
        </w:rPr>
        <w:t>SedPod</w:t>
      </w:r>
      <w:proofErr w:type="spellEnd"/>
      <w:r>
        <w:rPr>
          <w:rFonts w:ascii="Calibri" w:hAnsi="Calibri"/>
          <w:color w:val="000000"/>
        </w:rPr>
        <w:t xml:space="preserve"> </w:t>
      </w:r>
      <w:r w:rsidR="00EC1B5F">
        <w:rPr>
          <w:rFonts w:ascii="Calibri" w:hAnsi="Calibri"/>
          <w:color w:val="000000"/>
        </w:rPr>
        <w:t>facilitate</w:t>
      </w:r>
      <w:r>
        <w:rPr>
          <w:rFonts w:ascii="Calibri" w:hAnsi="Calibri"/>
          <w:color w:val="000000"/>
        </w:rPr>
        <w:t xml:space="preserve"> a comparison of gross and net sediment accumulation, and an assessment of the interaction of sediment loading and removal at time scales relevant to coral mortality and management. </w:t>
      </w:r>
    </w:p>
    <w:p w14:paraId="582E5F21" w14:textId="075F464D" w:rsidR="00806C21" w:rsidRDefault="00806C21" w:rsidP="005009D9">
      <w:pPr>
        <w:ind w:firstLine="720"/>
      </w:pPr>
      <w:r w:rsidRPr="00703BBA">
        <w:t xml:space="preserve">SedPods </w:t>
      </w:r>
      <w:r>
        <w:fldChar w:fldCharType="begin" w:fldLock="1"/>
      </w:r>
      <w:r w:rsidR="0028443C">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"previouslyFormattedCitation" : "(Field et al., 2012)" }, "properties" : { "noteIndex" : 0 }, "schema" : "https://github.com/citation-style-language/schema/raw/master/csl-citation.json" }</w:instrText>
      </w:r>
      <w:r>
        <w:fldChar w:fldCharType="separate"/>
      </w:r>
      <w:r w:rsidR="00532115" w:rsidRPr="00532115">
        <w:rPr>
          <w:noProof/>
        </w:rPr>
        <w:t>(Field et al., 2012)</w:t>
      </w:r>
      <w:r>
        <w:fldChar w:fldCharType="end"/>
      </w:r>
      <w:r>
        <w:t xml:space="preserve"> </w:t>
      </w:r>
      <w:r w:rsidRPr="00703BBA">
        <w:t xml:space="preserve">and tube traps </w:t>
      </w:r>
      <w:r>
        <w:fldChar w:fldCharType="begin" w:fldLock="1"/>
      </w:r>
      <w:r w:rsidR="0028443C">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"previouslyFormattedCitation" : "(Storlazzi et al., 2011)" }, "properties" : { "noteIndex" : 0 }, "schema" : "https://github.com/citation-style-language/schema/raw/master/csl-citation.json" }</w:instrText>
      </w:r>
      <w:r>
        <w:fldChar w:fldCharType="separate"/>
      </w:r>
      <w:r w:rsidRPr="003C3570">
        <w:rPr>
          <w:noProof/>
        </w:rPr>
        <w:t>(Storlazzi et al., 2011)</w:t>
      </w:r>
      <w:r>
        <w:fldChar w:fldCharType="end"/>
      </w:r>
      <w:r w:rsidR="00EC1B5F">
        <w:t>,</w:t>
      </w:r>
      <w:r w:rsidRPr="00703BBA">
        <w:t xml:space="preserve"> </w:t>
      </w:r>
      <w:r>
        <w:t xml:space="preserve">deployed </w:t>
      </w:r>
      <w:r w:rsidRPr="00703BBA">
        <w:t>at nine locations</w:t>
      </w:r>
      <w:r>
        <w:t xml:space="preserve"> on </w:t>
      </w:r>
      <w:r w:rsidRPr="00703BBA">
        <w:t>the reef flat (water depth 1-2</w:t>
      </w:r>
      <w:r>
        <w:t xml:space="preserve"> </w:t>
      </w:r>
      <w:r w:rsidRPr="00703BBA">
        <w:t>m) and reef crest (10-15</w:t>
      </w:r>
      <w:r>
        <w:t xml:space="preserve"> </w:t>
      </w:r>
      <w:r w:rsidRPr="00703BBA">
        <w:t>m)</w:t>
      </w:r>
      <w:r>
        <w:t xml:space="preserve"> in Faga’alu Bay</w:t>
      </w:r>
      <w:r w:rsidR="00EC1B5F">
        <w:t xml:space="preserve">, </w:t>
      </w:r>
      <w:r>
        <w:t>are being collected monthly to provide data on</w:t>
      </w:r>
      <w:r w:rsidRPr="00703BBA">
        <w:t xml:space="preserve"> sediment accumulation rates (mg/cm</w:t>
      </w:r>
      <w:r w:rsidRPr="00703BBA">
        <w:rPr>
          <w:vertAlign w:val="superscript"/>
        </w:rPr>
        <w:t>2</w:t>
      </w:r>
      <w:r>
        <w:t>/d</w:t>
      </w:r>
      <w:r w:rsidRPr="00703BBA">
        <w:t xml:space="preserve">) </w:t>
      </w:r>
      <w:r w:rsidR="00EC1B5F">
        <w:t xml:space="preserve">and composition </w:t>
      </w:r>
      <w:r w:rsidRPr="00703BBA">
        <w:t>(</w:t>
      </w:r>
      <w:r>
        <w:fldChar w:fldCharType="begin"/>
      </w:r>
      <w:r>
        <w:instrText xml:space="preserve"> REF _Ref374110110 \h  \* MERGEFORMAT </w:instrText>
      </w:r>
      <w:r>
        <w:fldChar w:fldCharType="separate"/>
      </w:r>
      <w:r w:rsidR="00E959A2" w:rsidRPr="00703BBA">
        <w:t xml:space="preserve">Figure </w:t>
      </w:r>
      <w:r w:rsidR="00E959A2">
        <w:t>11</w:t>
      </w:r>
      <w:r>
        <w:fldChar w:fldCharType="end"/>
      </w:r>
      <w:r w:rsidRPr="00703BBA">
        <w:t>) from</w:t>
      </w:r>
      <w:r>
        <w:t xml:space="preserve"> February </w:t>
      </w:r>
      <w:r w:rsidRPr="00703BBA">
        <w:t xml:space="preserve">2014 through January 2015.  Collection </w:t>
      </w:r>
      <w:r w:rsidR="00EC1B5F">
        <w:t>is</w:t>
      </w:r>
      <w:r w:rsidRPr="00703BBA">
        <w:t xml:space="preserve"> performed by Messina when in the field and by Department of Marine and Wildlife Resources</w:t>
      </w:r>
      <w:r w:rsidR="00EC1B5F">
        <w:t xml:space="preserve"> (DMWR) staff</w:t>
      </w:r>
      <w:r w:rsidRPr="00703BBA">
        <w:t xml:space="preserve"> when Messina is not on-island. See QAPP 2.2.11.1-2.2.11.4.</w:t>
      </w:r>
    </w:p>
    <w:p w14:paraId="06044B89" w14:textId="77777777" w:rsidR="00806C21" w:rsidRPr="00703057" w:rsidRDefault="00806C21" w:rsidP="005009D9">
      <w:pPr>
        <w:pStyle w:val="Heading3"/>
        <w:ind w:left="720" w:hanging="720"/>
        <w:rPr>
          <w:rFonts w:asciiTheme="minorHAnsi" w:hAnsiTheme="minorHAnsi"/>
        </w:rPr>
      </w:pPr>
      <w:bookmarkStart w:id="106" w:name="_Toc389207943"/>
      <w:r w:rsidRPr="00703BBA">
        <w:rPr>
          <w:rFonts w:asciiTheme="minorHAnsi" w:hAnsiTheme="minorHAnsi"/>
        </w:rPr>
        <w:t xml:space="preserve">Sediment </w:t>
      </w:r>
      <w:bookmarkEnd w:id="106"/>
      <w:r>
        <w:rPr>
          <w:rFonts w:asciiTheme="minorHAnsi" w:hAnsiTheme="minorHAnsi"/>
        </w:rPr>
        <w:t>composition and particle size</w:t>
      </w:r>
    </w:p>
    <w:p w14:paraId="6DD28961" w14:textId="75221558" w:rsidR="00806C21" w:rsidRPr="00703BBA" w:rsidRDefault="00806C21" w:rsidP="005009D9">
      <w:pPr>
        <w:ind w:firstLine="720"/>
      </w:pPr>
      <w:r>
        <w:t>Sediment samples collected in tubes and SedPods are wet sieved to separate the sand and fine fractions for analysis and rinse salt from the sample. The samples are dried and weighed to determine bulk sediment accumulation before being shipped to SDSU to c</w:t>
      </w:r>
      <w:r w:rsidRPr="00703BBA">
        <w:t xml:space="preserve">haracterize the geochemical composition </w:t>
      </w:r>
      <w:r>
        <w:t>(</w:t>
      </w:r>
      <w:r w:rsidRPr="00703BBA">
        <w:t>percent terrigenous, carbonate and organic</w:t>
      </w:r>
      <w:r>
        <w:t>)</w:t>
      </w:r>
      <w:r w:rsidRPr="00703BBA">
        <w:t xml:space="preserve"> using Loss on Ignition (LOI) method</w:t>
      </w:r>
      <w:r>
        <w:t xml:space="preserve"> </w:t>
      </w:r>
      <w:r>
        <w:fldChar w:fldCharType="begin" w:fldLock="1"/>
      </w:r>
      <w:r w:rsidR="0028443C">
        <w:instrText>ADDIN CSL_CITATION { "citationItems" : [ { "id" : "ITEM-1", "itemData" : { "author" : [ { "dropping-particle" : "", "family" : "Heiri", "given" : "Oliver", "non-dropping-particle" : "", "parse-names" : false, "suffix" : "" }, { "dropping-particle" : "", "family" : "Lotter", "given" : "Andr\u00e9 F", "non-dropping-particle" : "", "parse-names" : false, "suffix" : "" }, { "dropping-particle" : "", "family" : "Lemcke", "given" : "Gerry", "non-dropping-particle" : "", "parse-names" : false, "suffix" : "" } ], "container-title" : "Journal of Paleolimnology", "id" : "ITEM-1", "issued" : { "date-parts" : [ [ "2001" ] ] }, "page" : "101-110", "title" : "Loss on ignition as a method for estimating organic and carbonate content in sediments : reproducibility and comparability of results", "type" : "article-journal", "volume" : "25" }, "uris" : [ "http://www.mendeley.com/documents/?uuid=3cc85ea9-e22b-4184-9317-446c4e83fcc4" ] }, { "id" : "ITEM-2", "itemData" : { "ISBN" : "0921-2728", "author" : [ { "dropping-particle" : "", "family" : "Santisteban", "given" : "J I", "non-dropping-particle" : "", "parse-names" : false, "suffix" : "" }, { "dropping-particle" : "", "family" : "Mediavilla", "given" : "R", "non-dropping-particle" : "", "parse-names" : false, "suffix" : "" }, { "dropping-particle" : "", "family" : "Lopez-Pamo", "given" : "E", "non-dropping-particle" : "", "parse-names" : false, "suffix" : "" }, { "dropping-particle" : "", "family" : "Dabrio", "given" : "C J", "non-dropping-particle" : "", "parse-names" : false, "suffix" : "" }, { "dropping-particle" : "", "family" : "Zapata", "given" : "M B R", "non-dropping-particle" : "", "parse-names" : false, "suffix" : "" }, { "dropping-particle" : "", "family" : "Garcia", "given" : "M J G", "non-dropping-particle" : "", "parse-names" : false, "suffix" : "" }, { "dropping-particle" : "", "family" : "Castano", "given" : "S", "non-dropping-particle" : "", "parse-names" : false, "suffix" : "" }, { "dropping-particle" : "", "family" : "Mart\u00ednez-Alfaro", "given" : "P E", "non-dropping-particle" : "", "parse-names" : false, "suffix" : "" } ], "container-title" : "Journal of Paleolimnology", "id" : "ITEM-2", "issue" : "3", "issued" : { "date-parts" : [ [ "2004" ] ] }, "page" : "287-299", "title" : "Loss on ignition: a qualitative or quantitative method for organic matter and carbonate mineral content in sediments?", "type" : "article-journal", "volume" : "32" }, "uris" : [ "http://www.mendeley.com/documents/?uuid=f93293b5-0df9-4e83-9df1-b9198abc35a7" ] } ], "mendeley" : { "previouslyFormattedCitation" : "(Heiri et al., 2001; Santisteban et al., 2004)" }, "properties" : { "noteIndex" : 0 }, "schema" : "https://github.com/citation-style-language/schema/raw/master/csl-citation.json" }</w:instrText>
      </w:r>
      <w:r>
        <w:fldChar w:fldCharType="separate"/>
      </w:r>
      <w:r w:rsidR="00532115" w:rsidRPr="00532115">
        <w:rPr>
          <w:noProof/>
        </w:rPr>
        <w:t>(Heiri et al., 2001; Santisteban et al., 2004)</w:t>
      </w:r>
      <w:r>
        <w:fldChar w:fldCharType="end"/>
      </w:r>
      <w:r w:rsidRPr="00703BBA">
        <w:t>. The LOI method uses a muffler furnace that can s</w:t>
      </w:r>
      <w:r>
        <w:t>ustain 950 C for several hours to combust and remove organic, then carbonate material, leaving only terrigenous residue.</w:t>
      </w:r>
      <w:r w:rsidRPr="00703BBA">
        <w:t xml:space="preserve"> </w:t>
      </w:r>
      <w:r>
        <w:t xml:space="preserve">All carbonate sediment is assumed to be reef derived, all non-carbonate is assumed to be terrigenous </w:t>
      </w:r>
      <w:r>
        <w:fldChar w:fldCharType="begin" w:fldLock="1"/>
      </w:r>
      <w:r w:rsidR="0028443C">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"mendeley" : { "previouslyFormattedCitation" : "(Ryan et al., 2008)" }, "properties" : { "noteIndex" : 0 }, "schema" : "https://github.com/citation-style-language/schema/raw/master/csl-citation.json" }</w:instrText>
      </w:r>
      <w:r>
        <w:fldChar w:fldCharType="separate"/>
      </w:r>
      <w:r w:rsidRPr="008B224B">
        <w:rPr>
          <w:noProof/>
        </w:rPr>
        <w:t>(Ryan et al., 2008)</w:t>
      </w:r>
      <w:r>
        <w:fldChar w:fldCharType="end"/>
      </w:r>
      <w:r>
        <w:t xml:space="preserve">. </w:t>
      </w:r>
      <w:r w:rsidRPr="00703BBA">
        <w:t>See QAPP 3.5.</w:t>
      </w:r>
      <w:r>
        <w:t xml:space="preserve"> </w:t>
      </w:r>
      <w:r w:rsidRPr="00703BBA">
        <w:t>The particle size distributio</w:t>
      </w:r>
      <w:r>
        <w:t xml:space="preserve">n </w:t>
      </w:r>
      <w:r w:rsidRPr="00703BBA">
        <w:t xml:space="preserve">and geochemical composition of sediment collected in traps may differ from sediment that accumulates on the reef, so sediments in the immediate area of the trap </w:t>
      </w:r>
      <w:r w:rsidR="00EC1B5F">
        <w:t>are</w:t>
      </w:r>
      <w:r w:rsidRPr="00703BBA">
        <w:t xml:space="preserve"> sampled. See QAPP 2.2.11.5.</w:t>
      </w:r>
    </w:p>
    <w:p w14:paraId="40ED3A6F" w14:textId="77777777" w:rsidR="00806C21" w:rsidRPr="00703BBA" w:rsidRDefault="00806C21" w:rsidP="005009D9">
      <w:pPr>
        <w:pStyle w:val="Heading3"/>
        <w:ind w:left="720" w:hanging="720"/>
        <w:rPr>
          <w:rFonts w:asciiTheme="minorHAnsi" w:hAnsiTheme="minorHAnsi"/>
        </w:rPr>
      </w:pPr>
      <w:r>
        <w:rPr>
          <w:rFonts w:asciiTheme="minorHAnsi" w:hAnsiTheme="minorHAnsi"/>
        </w:rPr>
        <w:t xml:space="preserve">Modeling temporal variation in sediment accumulation </w:t>
      </w:r>
    </w:p>
    <w:p w14:paraId="67E79940" w14:textId="6162F60D" w:rsidR="00806C21" w:rsidRDefault="00806C21" w:rsidP="005009D9">
      <w:pPr>
        <w:pStyle w:val="ListParagraph"/>
        <w:ind w:left="0" w:firstLine="576"/>
      </w:pPr>
      <w:commentRangeStart w:id="107"/>
      <w:r>
        <w:t xml:space="preserve">Statistical models, including both simple </w:t>
      </w:r>
      <w:commentRangeEnd w:id="107"/>
      <w:r>
        <w:rPr>
          <w:rStyle w:val="CommentReference"/>
        </w:rPr>
        <w:commentReference w:id="107"/>
      </w:r>
      <w:r>
        <w:t xml:space="preserve">linear regression models and more complex generalized additive mixed models (GAMMs) </w:t>
      </w:r>
      <w:r w:rsidR="00EC1B5F">
        <w:t xml:space="preserve">are </w:t>
      </w:r>
      <w:r>
        <w:t xml:space="preserve">used to establish the relative controls of each measured variable on sediment accumulation rates, both the average for North and South reefs, and at each of the nine locations where accumulation </w:t>
      </w:r>
      <w:r w:rsidR="00EC1B5F">
        <w:t>is</w:t>
      </w:r>
      <w:r>
        <w:t xml:space="preserve"> measured. </w:t>
      </w:r>
    </w:p>
    <w:p w14:paraId="3AEF1FCA" w14:textId="6AA3C463" w:rsidR="00806C21" w:rsidRPr="00A77198" w:rsidRDefault="00806C21" w:rsidP="005009D9">
      <w:pPr>
        <w:pStyle w:val="ListParagraph"/>
        <w:ind w:left="0" w:firstLine="709"/>
      </w:pPr>
      <w:r>
        <w:t xml:space="preserve">A semi-empirical model of sediment accumulation at location </w:t>
      </w:r>
      <w:proofErr w:type="spellStart"/>
      <w:r>
        <w:rPr>
          <w:i/>
        </w:rPr>
        <w:t>i</w:t>
      </w:r>
      <w:proofErr w:type="spellEnd"/>
      <w:r>
        <w:t xml:space="preserve"> </w:t>
      </w:r>
      <w:r w:rsidR="00EC1B5F">
        <w:t>(S</w:t>
      </w:r>
      <w:r w:rsidR="00EC1B5F">
        <w:rPr>
          <w:vertAlign w:val="subscript"/>
        </w:rPr>
        <w:t>i</w:t>
      </w:r>
      <w:r w:rsidR="00EC1B5F">
        <w:t xml:space="preserve">) </w:t>
      </w:r>
      <w:r>
        <w:t xml:space="preserve">in the bay during month </w:t>
      </w:r>
      <w:r w:rsidRPr="00D61AAC">
        <w:rPr>
          <w:i/>
        </w:rPr>
        <w:t>t</w:t>
      </w:r>
      <w:r>
        <w:t xml:space="preserve"> </w:t>
      </w:r>
      <w:r w:rsidR="00EC1B5F">
        <w:t>is proposed</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5"/>
        <w:gridCol w:w="4603"/>
        <w:gridCol w:w="2842"/>
      </w:tblGrid>
      <w:tr w:rsidR="00806C21" w:rsidRPr="00EC4C96" w14:paraId="74359980" w14:textId="77777777" w:rsidTr="00360C4F">
        <w:tc>
          <w:tcPr>
            <w:tcW w:w="2178" w:type="dxa"/>
          </w:tcPr>
          <w:p w14:paraId="02A365AC" w14:textId="77777777" w:rsidR="00806C21" w:rsidRDefault="00806C21" w:rsidP="005009D9">
            <w:pPr>
              <w:pStyle w:val="ListParagraph"/>
              <w:ind w:left="0"/>
              <w:rPr>
                <w:b/>
                <w:kern w:val="24"/>
              </w:rPr>
            </w:pPr>
          </w:p>
        </w:tc>
        <w:tc>
          <w:tcPr>
            <w:tcW w:w="4884" w:type="dxa"/>
          </w:tcPr>
          <w:p w14:paraId="5180306E" w14:textId="77777777" w:rsidR="00806C21" w:rsidRDefault="00D00B3E" w:rsidP="005009D9">
            <w:pPr>
              <w:pStyle w:val="ListParagraph"/>
              <w:ind w:left="0"/>
              <w:rPr>
                <w:b/>
                <w:kern w:val="24"/>
                <w:sz w:val="28"/>
              </w:rPr>
            </w:pPr>
            <m:oMathPara>
              <m:oMath>
                <m:sSub>
                  <m:sSubPr>
                    <m:ctrlPr>
                      <w:rPr>
                        <w:rFonts w:ascii="Cambria Math" w:hAnsi="Cambria Math"/>
                        <w:i/>
                        <w:kern w:val="24"/>
                        <w:sz w:val="28"/>
                      </w:rPr>
                    </m:ctrlPr>
                  </m:sSubPr>
                  <m:e>
                    <m:r>
                      <w:rPr>
                        <w:rFonts w:ascii="Cambria Math" w:hAnsi="Cambria Math"/>
                        <w:kern w:val="24"/>
                        <w:sz w:val="28"/>
                      </w:rPr>
                      <m:t>S</m:t>
                    </m:r>
                  </m:e>
                  <m:sub>
                    <m:r>
                      <w:rPr>
                        <w:rFonts w:ascii="Cambria Math" w:hAnsi="Cambria Math"/>
                        <w:kern w:val="24"/>
                        <w:sz w:val="28"/>
                      </w:rPr>
                      <m:t>i</m:t>
                    </m:r>
                  </m:sub>
                </m:sSub>
                <m:r>
                  <w:rPr>
                    <w:rFonts w:ascii="Cambria Math" w:hAnsi="Cambria Math"/>
                    <w:kern w:val="24"/>
                    <w:sz w:val="28"/>
                  </w:rPr>
                  <m:t>(t)=f</m:t>
                </m:r>
                <m:d>
                  <m:dPr>
                    <m:ctrlPr>
                      <w:rPr>
                        <w:rFonts w:ascii="Cambria Math" w:hAnsi="Cambria Math"/>
                        <w:i/>
                        <w:kern w:val="24"/>
                        <w:sz w:val="28"/>
                      </w:rPr>
                    </m:ctrlPr>
                  </m:dPr>
                  <m:e>
                    <m:sSub>
                      <m:sSubPr>
                        <m:ctrlPr>
                          <w:rPr>
                            <w:rFonts w:ascii="Cambria Math" w:hAnsi="Cambria Math"/>
                            <w:i/>
                            <w:kern w:val="24"/>
                            <w:sz w:val="28"/>
                          </w:rPr>
                        </m:ctrlPr>
                      </m:sSubPr>
                      <m:e>
                        <m:r>
                          <w:rPr>
                            <w:rFonts w:ascii="Cambria Math" w:hAnsi="Cambria Math"/>
                            <w:kern w:val="24"/>
                            <w:sz w:val="28"/>
                          </w:rPr>
                          <m:t>S</m:t>
                        </m:r>
                      </m:e>
                      <m:sub>
                        <m:r>
                          <w:rPr>
                            <w:rFonts w:ascii="Cambria Math" w:hAnsi="Cambria Math"/>
                            <w:kern w:val="24"/>
                            <w:sz w:val="28"/>
                          </w:rPr>
                          <m:t>w</m:t>
                        </m:r>
                      </m:sub>
                    </m:sSub>
                    <m:r>
                      <w:rPr>
                        <w:rFonts w:ascii="Cambria Math" w:hAnsi="Cambria Math"/>
                        <w:kern w:val="24"/>
                        <w:sz w:val="28"/>
                      </w:rPr>
                      <m:t>(t),</m:t>
                    </m:r>
                    <m:sSub>
                      <m:sSubPr>
                        <m:ctrlPr>
                          <w:rPr>
                            <w:rFonts w:ascii="Cambria Math" w:hAnsi="Cambria Math"/>
                            <w:i/>
                            <w:kern w:val="24"/>
                            <w:sz w:val="28"/>
                          </w:rPr>
                        </m:ctrlPr>
                      </m:sSubPr>
                      <m:e>
                        <m:r>
                          <w:rPr>
                            <w:rFonts w:ascii="Cambria Math" w:hAnsi="Cambria Math"/>
                            <w:kern w:val="24"/>
                            <w:sz w:val="28"/>
                          </w:rPr>
                          <m:t>R</m:t>
                        </m:r>
                      </m:e>
                      <m:sub>
                        <m:r>
                          <w:rPr>
                            <w:rFonts w:ascii="Cambria Math" w:hAnsi="Cambria Math"/>
                            <w:kern w:val="24"/>
                            <w:sz w:val="28"/>
                          </w:rPr>
                          <m:t>i</m:t>
                        </m:r>
                      </m:sub>
                    </m:sSub>
                    <m:r>
                      <w:rPr>
                        <w:rFonts w:ascii="Cambria Math" w:hAnsi="Cambria Math"/>
                        <w:kern w:val="24"/>
                        <w:sz w:val="28"/>
                      </w:rPr>
                      <m:t>(t),</m:t>
                    </m:r>
                    <m:sSub>
                      <m:sSubPr>
                        <m:ctrlPr>
                          <w:rPr>
                            <w:rFonts w:ascii="Cambria Math" w:hAnsi="Cambria Math"/>
                            <w:kern w:val="24"/>
                            <w:sz w:val="28"/>
                          </w:rPr>
                        </m:ctrlPr>
                      </m:sSubPr>
                      <m:e>
                        <m:r>
                          <w:rPr>
                            <w:rFonts w:ascii="Cambria Math" w:hAnsi="Cambria Math"/>
                            <w:kern w:val="24"/>
                            <w:sz w:val="28"/>
                          </w:rPr>
                          <m:t>SB</m:t>
                        </m:r>
                      </m:e>
                      <m:sub>
                        <m:r>
                          <w:rPr>
                            <w:rFonts w:ascii="Cambria Math" w:hAnsi="Cambria Math"/>
                            <w:kern w:val="24"/>
                            <w:sz w:val="28"/>
                          </w:rPr>
                          <m:t>i</m:t>
                        </m:r>
                      </m:sub>
                    </m:sSub>
                  </m:e>
                </m:d>
              </m:oMath>
            </m:oMathPara>
          </w:p>
          <w:p w14:paraId="3DCEC79A" w14:textId="77777777" w:rsidR="00806C21" w:rsidRDefault="00806C21" w:rsidP="005009D9">
            <w:pPr>
              <w:pStyle w:val="ListParagraph"/>
              <w:ind w:left="0"/>
              <w:rPr>
                <w:b/>
                <w:kern w:val="24"/>
              </w:rPr>
            </w:pPr>
          </w:p>
        </w:tc>
        <w:tc>
          <w:tcPr>
            <w:tcW w:w="3126" w:type="dxa"/>
          </w:tcPr>
          <w:p w14:paraId="40CC2F0B" w14:textId="6DD7CF06" w:rsidR="00806C21" w:rsidRPr="00EC4C96" w:rsidRDefault="00806C21" w:rsidP="00BB5B8E">
            <w:pPr>
              <w:pStyle w:val="ListParagraph"/>
              <w:ind w:left="0"/>
              <w:jc w:val="right"/>
              <w:rPr>
                <w:kern w:val="24"/>
              </w:rPr>
            </w:pPr>
            <w:r w:rsidRPr="00EC4C96">
              <w:rPr>
                <w:kern w:val="24"/>
              </w:rPr>
              <w:t xml:space="preserve">Equation </w:t>
            </w:r>
            <w:r w:rsidR="00BB5B8E">
              <w:rPr>
                <w:kern w:val="24"/>
              </w:rPr>
              <w:t>6</w:t>
            </w:r>
          </w:p>
        </w:tc>
      </w:tr>
    </w:tbl>
    <w:p w14:paraId="474EC1E7" w14:textId="3D8D299C" w:rsidR="00806C21" w:rsidRDefault="00806C21" w:rsidP="005009D9">
      <w:pPr>
        <w:pStyle w:val="ListParagraph"/>
        <w:ind w:left="0"/>
        <w:rPr>
          <w:kern w:val="24"/>
        </w:rPr>
      </w:pPr>
      <w:r>
        <w:rPr>
          <w:kern w:val="24"/>
        </w:rPr>
        <w:t xml:space="preserve">where </w:t>
      </w:r>
      <w:proofErr w:type="spellStart"/>
      <w:proofErr w:type="gramStart"/>
      <w:r w:rsidRPr="00614046">
        <w:rPr>
          <w:i/>
          <w:kern w:val="24"/>
        </w:rPr>
        <w:t>S</w:t>
      </w:r>
      <w:r>
        <w:rPr>
          <w:i/>
          <w:kern w:val="24"/>
          <w:vertAlign w:val="subscript"/>
        </w:rPr>
        <w:t>w</w:t>
      </w:r>
      <w:proofErr w:type="spellEnd"/>
      <w:r w:rsidRPr="00614046">
        <w:rPr>
          <w:i/>
          <w:kern w:val="24"/>
        </w:rPr>
        <w:t>(</w:t>
      </w:r>
      <w:proofErr w:type="gramEnd"/>
      <w:r w:rsidRPr="00614046">
        <w:rPr>
          <w:i/>
          <w:kern w:val="24"/>
        </w:rPr>
        <w:t>t)</w:t>
      </w:r>
      <w:r>
        <w:rPr>
          <w:kern w:val="24"/>
        </w:rPr>
        <w:t xml:space="preserve"> is </w:t>
      </w:r>
      <w:r w:rsidR="00EC1B5F">
        <w:rPr>
          <w:kern w:val="24"/>
        </w:rPr>
        <w:t xml:space="preserve">total </w:t>
      </w:r>
      <w:r>
        <w:rPr>
          <w:kern w:val="24"/>
        </w:rPr>
        <w:t xml:space="preserve">sediment loading from the watershed in month </w:t>
      </w:r>
      <w:r w:rsidRPr="00614046">
        <w:rPr>
          <w:i/>
          <w:kern w:val="24"/>
        </w:rPr>
        <w:t>t</w:t>
      </w:r>
      <w:r>
        <w:rPr>
          <w:kern w:val="24"/>
        </w:rPr>
        <w:t xml:space="preserve">, </w:t>
      </w:r>
      <w:proofErr w:type="spellStart"/>
      <w:r w:rsidRPr="00614046">
        <w:rPr>
          <w:i/>
          <w:kern w:val="24"/>
        </w:rPr>
        <w:t>R</w:t>
      </w:r>
      <w:r w:rsidRPr="005420C9">
        <w:rPr>
          <w:i/>
          <w:kern w:val="24"/>
          <w:vertAlign w:val="subscript"/>
        </w:rPr>
        <w:t>i</w:t>
      </w:r>
      <w:proofErr w:type="spellEnd"/>
      <w:r w:rsidRPr="00614046">
        <w:rPr>
          <w:i/>
          <w:kern w:val="24"/>
        </w:rPr>
        <w:t>(t)</w:t>
      </w:r>
      <w:r>
        <w:rPr>
          <w:kern w:val="24"/>
        </w:rPr>
        <w:t xml:space="preserve"> is mean water residence time over the reef </w:t>
      </w:r>
      <w:commentRangeStart w:id="108"/>
      <w:r>
        <w:rPr>
          <w:kern w:val="24"/>
        </w:rPr>
        <w:t>flat</w:t>
      </w:r>
      <w:commentRangeEnd w:id="108"/>
      <w:r>
        <w:rPr>
          <w:rStyle w:val="CommentReference"/>
        </w:rPr>
        <w:commentReference w:id="108"/>
      </w:r>
      <w:r>
        <w:rPr>
          <w:kern w:val="24"/>
        </w:rPr>
        <w:t xml:space="preserve"> at location </w:t>
      </w:r>
      <w:r w:rsidR="00AD2E02">
        <w:rPr>
          <w:i/>
          <w:kern w:val="24"/>
        </w:rPr>
        <w:t>I</w:t>
      </w:r>
      <w:r w:rsidR="00AD2E02">
        <w:rPr>
          <w:kern w:val="24"/>
        </w:rPr>
        <w:t xml:space="preserve"> (</w:t>
      </w:r>
      <w:r>
        <w:rPr>
          <w:kern w:val="24"/>
        </w:rPr>
        <w:t>either the mean of the month or mean during storm events</w:t>
      </w:r>
      <w:r w:rsidR="00AD2E02">
        <w:rPr>
          <w:kern w:val="24"/>
        </w:rPr>
        <w:t>)</w:t>
      </w:r>
      <w:r>
        <w:rPr>
          <w:kern w:val="24"/>
        </w:rPr>
        <w:t xml:space="preserve">, and </w:t>
      </w:r>
      <w:proofErr w:type="spellStart"/>
      <w:r w:rsidRPr="00614046">
        <w:rPr>
          <w:i/>
          <w:kern w:val="24"/>
        </w:rPr>
        <w:t>SB</w:t>
      </w:r>
      <w:r w:rsidRPr="00614046">
        <w:rPr>
          <w:i/>
          <w:kern w:val="24"/>
          <w:vertAlign w:val="subscript"/>
        </w:rPr>
        <w:t>i</w:t>
      </w:r>
      <w:proofErr w:type="spellEnd"/>
      <w:r w:rsidRPr="00614046">
        <w:rPr>
          <w:kern w:val="24"/>
          <w:vertAlign w:val="subscript"/>
        </w:rPr>
        <w:t xml:space="preserve"> </w:t>
      </w:r>
      <w:r>
        <w:rPr>
          <w:kern w:val="24"/>
        </w:rPr>
        <w:t>is substrate type (live coral,</w:t>
      </w:r>
      <w:r w:rsidRPr="00360A39">
        <w:rPr>
          <w:kern w:val="24"/>
        </w:rPr>
        <w:t xml:space="preserve"> </w:t>
      </w:r>
      <w:r>
        <w:rPr>
          <w:kern w:val="24"/>
        </w:rPr>
        <w:t>dead coral</w:t>
      </w:r>
      <w:r w:rsidRPr="00360A39">
        <w:rPr>
          <w:kern w:val="24"/>
        </w:rPr>
        <w:t>,</w:t>
      </w:r>
      <w:r>
        <w:rPr>
          <w:kern w:val="24"/>
        </w:rPr>
        <w:t xml:space="preserve"> coralline sand,</w:t>
      </w:r>
      <w:r w:rsidRPr="00360A39">
        <w:rPr>
          <w:kern w:val="24"/>
        </w:rPr>
        <w:t xml:space="preserve"> mud)</w:t>
      </w:r>
      <w:r>
        <w:rPr>
          <w:kern w:val="24"/>
        </w:rPr>
        <w:t xml:space="preserve"> at location </w:t>
      </w:r>
      <w:proofErr w:type="spellStart"/>
      <w:r>
        <w:rPr>
          <w:i/>
          <w:kern w:val="24"/>
        </w:rPr>
        <w:t>i</w:t>
      </w:r>
      <w:proofErr w:type="spellEnd"/>
      <w:r>
        <w:rPr>
          <w:kern w:val="24"/>
        </w:rPr>
        <w:t xml:space="preserve">, which is a proxy for sediment availability in the microenvironment around the sampling location. </w:t>
      </w:r>
    </w:p>
    <w:p w14:paraId="3371A53E" w14:textId="77777777" w:rsidR="00806C21" w:rsidRDefault="00806C21" w:rsidP="005009D9">
      <w:pPr>
        <w:pStyle w:val="ListParagraph"/>
        <w:ind w:left="0"/>
        <w:rPr>
          <w:kern w:val="24"/>
        </w:rPr>
      </w:pPr>
    </w:p>
    <w:p w14:paraId="29DD0BB3" w14:textId="77777777" w:rsidR="00806C21" w:rsidRPr="00B75696" w:rsidRDefault="00806C21" w:rsidP="005009D9">
      <w:pPr>
        <w:pStyle w:val="ListParagraph"/>
        <w:ind w:left="0"/>
        <w:rPr>
          <w:kern w:val="24"/>
        </w:rPr>
      </w:pPr>
      <w:r w:rsidRPr="00027F6A">
        <w:rPr>
          <w:b/>
        </w:rPr>
        <w:t>Sediment Loading</w:t>
      </w:r>
    </w:p>
    <w:p w14:paraId="20169324" w14:textId="6E08487E" w:rsidR="00806C21" w:rsidRDefault="00806C21" w:rsidP="005009D9">
      <w:pPr>
        <w:ind w:firstLine="720"/>
      </w:pPr>
      <w:r w:rsidRPr="00703BBA">
        <w:t>Field observations suggest that sediment larger than fine sand settle before reaching the corals</w:t>
      </w:r>
      <w:r>
        <w:t>, so s</w:t>
      </w:r>
      <w:r w:rsidRPr="00703BBA">
        <w:t xml:space="preserve">ediment </w:t>
      </w:r>
      <w:commentRangeStart w:id="109"/>
      <w:r>
        <w:t xml:space="preserve">accumulation and </w:t>
      </w:r>
      <w:r w:rsidRPr="00703BBA">
        <w:t>loading refer</w:t>
      </w:r>
      <w:r>
        <w:t>s</w:t>
      </w:r>
      <w:r w:rsidRPr="00703BBA">
        <w:t xml:space="preserve"> to particle sizes less than 16um (fine sand). </w:t>
      </w:r>
      <w:r>
        <w:t xml:space="preserve">Monthly sediment loading from the watershed </w:t>
      </w:r>
      <w:r w:rsidRPr="00703BBA">
        <w:t>(</w:t>
      </w:r>
      <w:proofErr w:type="spellStart"/>
      <w:r w:rsidRPr="00703BBA">
        <w:t>S</w:t>
      </w:r>
      <w:r>
        <w:rPr>
          <w:vertAlign w:val="subscript"/>
        </w:rPr>
        <w:t>w</w:t>
      </w:r>
      <w:proofErr w:type="spellEnd"/>
      <w:r w:rsidRPr="00703BBA">
        <w:t xml:space="preserve">) </w:t>
      </w:r>
      <w:r>
        <w:t>is calculated as the sum of suspended sediment yield from storm events (</w:t>
      </w:r>
      <w:proofErr w:type="spellStart"/>
      <w:r>
        <w:t>SSY</w:t>
      </w:r>
      <w:r w:rsidR="00AD2E02">
        <w:rPr>
          <w:vertAlign w:val="subscript"/>
        </w:rPr>
        <w:t>t</w:t>
      </w:r>
      <w:proofErr w:type="spellEnd"/>
      <w:r w:rsidR="00AD2E02">
        <w:t>), using the model from Paper One</w:t>
      </w:r>
      <w:r>
        <w:t>:</w:t>
      </w:r>
    </w:p>
    <w:p w14:paraId="1D17A000" w14:textId="77777777" w:rsidR="00806C21" w:rsidRPr="008B2C3B" w:rsidRDefault="00806C21" w:rsidP="005009D9">
      <w:pPr>
        <w:ind w:firstLine="720"/>
        <w:rPr>
          <w:rFonts w:eastAsiaTheme="minorEastAsia"/>
        </w:rPr>
      </w:pPr>
    </w:p>
    <w:tbl>
      <w:tblPr>
        <w:tblStyle w:val="TableGrid"/>
        <w:tblW w:w="0" w:type="auto"/>
        <w:tblLook w:val="04A0" w:firstRow="1" w:lastRow="0" w:firstColumn="1" w:lastColumn="0" w:noHBand="0" w:noVBand="1"/>
      </w:tblPr>
      <w:tblGrid>
        <w:gridCol w:w="3116"/>
        <w:gridCol w:w="3117"/>
        <w:gridCol w:w="3117"/>
      </w:tblGrid>
      <w:tr w:rsidR="00806C21" w:rsidRPr="0080180F" w14:paraId="13A1DA7B" w14:textId="77777777" w:rsidTr="00360C4F">
        <w:tc>
          <w:tcPr>
            <w:tcW w:w="3116" w:type="dxa"/>
            <w:tcBorders>
              <w:top w:val="nil"/>
              <w:left w:val="nil"/>
              <w:bottom w:val="nil"/>
              <w:right w:val="nil"/>
            </w:tcBorders>
          </w:tcPr>
          <w:p w14:paraId="2E61E443" w14:textId="77777777" w:rsidR="00806C21" w:rsidRPr="0080180F" w:rsidRDefault="00806C21" w:rsidP="005009D9">
            <w:pPr>
              <w:rPr>
                <w:rFonts w:ascii="Cambria" w:hAnsi="Cambria"/>
              </w:rPr>
            </w:pPr>
          </w:p>
        </w:tc>
        <w:tc>
          <w:tcPr>
            <w:tcW w:w="3117" w:type="dxa"/>
            <w:tcBorders>
              <w:top w:val="nil"/>
              <w:left w:val="nil"/>
              <w:bottom w:val="nil"/>
              <w:right w:val="nil"/>
            </w:tcBorders>
          </w:tcPr>
          <w:p w14:paraId="7C7EA405" w14:textId="10BABED2" w:rsidR="00806C21" w:rsidRPr="0080180F" w:rsidRDefault="00D00B3E" w:rsidP="005009D9">
            <w:pPr>
              <w:rPr>
                <w:rFonts w:ascii="Cambria" w:hAnsi="Cambria"/>
              </w:rPr>
            </w:pPr>
            <m:oMathPara>
              <m:oMath>
                <m:sSub>
                  <m:sSubPr>
                    <m:ctrlPr>
                      <w:rPr>
                        <w:rFonts w:ascii="Cambria Math" w:hAnsi="Cambria Math"/>
                        <w:i/>
                      </w:rPr>
                    </m:ctrlPr>
                  </m:sSubPr>
                  <m:e>
                    <m:r>
                      <w:rPr>
                        <w:rFonts w:ascii="Cambria Math" w:hAnsi="Cambria Math"/>
                      </w:rPr>
                      <m:t>S</m:t>
                    </m:r>
                  </m:e>
                  <m:sub>
                    <m:r>
                      <w:rPr>
                        <w:rFonts w:ascii="Cambria Math" w:hAnsi="Cambria Math"/>
                      </w:rPr>
                      <m:t>w</m:t>
                    </m:r>
                  </m:sub>
                </m:sSub>
                <m:r>
                  <w:rPr>
                    <w:rFonts w:ascii="Cambria Math" w:hAnsi="Cambria Math"/>
                  </w:rPr>
                  <m:t xml:space="preserve">(t)= </m:t>
                </m:r>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SSY</m:t>
                        </m:r>
                      </m:e>
                      <m:sub>
                        <m:r>
                          <w:rPr>
                            <w:rFonts w:ascii="Cambria Math" w:hAnsi="Cambria Math"/>
                          </w:rPr>
                          <m:t>i</m:t>
                        </m:r>
                      </m:sub>
                    </m:sSub>
                  </m:e>
                </m:nary>
              </m:oMath>
            </m:oMathPara>
          </w:p>
        </w:tc>
        <w:tc>
          <w:tcPr>
            <w:tcW w:w="3117" w:type="dxa"/>
            <w:tcBorders>
              <w:top w:val="nil"/>
              <w:left w:val="nil"/>
              <w:bottom w:val="nil"/>
              <w:right w:val="nil"/>
            </w:tcBorders>
          </w:tcPr>
          <w:p w14:paraId="2167512C" w14:textId="2BB985F8" w:rsidR="00806C21" w:rsidRPr="0080180F" w:rsidRDefault="00BB5B8E" w:rsidP="00BB5B8E">
            <w:pPr>
              <w:jc w:val="right"/>
            </w:pPr>
            <w:r>
              <w:t>Equation 7</w:t>
            </w:r>
          </w:p>
        </w:tc>
      </w:tr>
      <w:tr w:rsidR="00806C21" w:rsidRPr="0080180F" w14:paraId="23E749E3" w14:textId="77777777" w:rsidTr="00360C4F">
        <w:tc>
          <w:tcPr>
            <w:tcW w:w="9350" w:type="dxa"/>
            <w:gridSpan w:val="3"/>
            <w:tcBorders>
              <w:top w:val="nil"/>
              <w:left w:val="nil"/>
              <w:bottom w:val="nil"/>
              <w:right w:val="nil"/>
            </w:tcBorders>
          </w:tcPr>
          <w:p w14:paraId="43475DD3" w14:textId="3023DAC0" w:rsidR="00806C21" w:rsidRPr="00614046" w:rsidRDefault="00806C21" w:rsidP="005009D9">
            <w:proofErr w:type="gramStart"/>
            <w:r w:rsidRPr="00614046">
              <w:t>where</w:t>
            </w:r>
            <w:proofErr w:type="gramEnd"/>
            <w:r w:rsidRPr="00614046">
              <w:t xml:space="preserve"> S</w:t>
            </w:r>
            <w:r w:rsidR="00AD2E02">
              <w:rPr>
                <w:vertAlign w:val="subscript"/>
              </w:rPr>
              <w:t>W</w:t>
            </w:r>
            <w:r w:rsidRPr="00614046">
              <w:t xml:space="preserve"> is the sum of </w:t>
            </w:r>
            <w:proofErr w:type="spellStart"/>
            <w:r w:rsidRPr="00614046">
              <w:t>SSY</w:t>
            </w:r>
            <w:r w:rsidR="00AD2E02">
              <w:rPr>
                <w:vertAlign w:val="subscript"/>
              </w:rPr>
              <w:t>i</w:t>
            </w:r>
            <w:proofErr w:type="spellEnd"/>
            <w:r w:rsidRPr="00614046">
              <w:t xml:space="preserve"> for n events in the month.</w:t>
            </w:r>
          </w:p>
        </w:tc>
      </w:tr>
      <w:commentRangeEnd w:id="109"/>
      <w:tr w:rsidR="00806C21" w:rsidRPr="0080180F" w14:paraId="209B91C4" w14:textId="77777777" w:rsidTr="00360C4F">
        <w:tc>
          <w:tcPr>
            <w:tcW w:w="3116" w:type="dxa"/>
            <w:tcBorders>
              <w:top w:val="nil"/>
              <w:left w:val="nil"/>
              <w:bottom w:val="nil"/>
              <w:right w:val="nil"/>
            </w:tcBorders>
          </w:tcPr>
          <w:p w14:paraId="7B0A41F5" w14:textId="77777777" w:rsidR="00806C21" w:rsidRPr="00614046" w:rsidRDefault="00806C21" w:rsidP="005009D9">
            <w:r>
              <w:rPr>
                <w:rStyle w:val="CommentReference"/>
              </w:rPr>
              <w:commentReference w:id="109"/>
            </w:r>
          </w:p>
        </w:tc>
        <w:tc>
          <w:tcPr>
            <w:tcW w:w="3117" w:type="dxa"/>
            <w:tcBorders>
              <w:top w:val="nil"/>
              <w:left w:val="nil"/>
              <w:bottom w:val="nil"/>
              <w:right w:val="nil"/>
            </w:tcBorders>
          </w:tcPr>
          <w:p w14:paraId="5391528F" w14:textId="77777777" w:rsidR="00806C21" w:rsidRPr="0080180F" w:rsidRDefault="00D00B3E" w:rsidP="005009D9">
            <w:pPr>
              <w:rPr>
                <w:rFonts w:ascii="Cambria" w:hAnsi="Cambria"/>
              </w:rPr>
            </w:pPr>
            <m:oMathPara>
              <m:oMath>
                <m:sSubSup>
                  <m:sSubSupPr>
                    <m:ctrlPr>
                      <w:rPr>
                        <w:rFonts w:ascii="Cambria Math" w:hAnsi="Cambria Math"/>
                        <w:i/>
                      </w:rPr>
                    </m:ctrlPr>
                  </m:sSubSupPr>
                  <m:e>
                    <m:r>
                      <w:rPr>
                        <w:rFonts w:ascii="Cambria Math" w:hAnsi="Cambria Math"/>
                      </w:rPr>
                      <m:t>SSY</m:t>
                    </m:r>
                  </m:e>
                  <m:sub>
                    <m:r>
                      <w:rPr>
                        <w:rFonts w:ascii="Cambria Math" w:hAnsi="Cambria Math"/>
                      </w:rPr>
                      <m:t xml:space="preserve">i </m:t>
                    </m:r>
                  </m:sub>
                  <m:sup>
                    <m:r>
                      <w:rPr>
                        <w:rFonts w:ascii="Cambria Math" w:hAnsi="Cambria Math"/>
                      </w:rPr>
                      <m:t>*</m:t>
                    </m:r>
                  </m:sup>
                </m:sSubSup>
                <m:r>
                  <w:rPr>
                    <w:rFonts w:ascii="Cambria Math" w:hAnsi="Cambria Math"/>
                  </w:rPr>
                  <m:t>= α</m:t>
                </m:r>
                <m:sSubSup>
                  <m:sSubSupPr>
                    <m:ctrlPr>
                      <w:rPr>
                        <w:rFonts w:ascii="Cambria Math" w:hAnsi="Cambria Math"/>
                        <w:i/>
                      </w:rPr>
                    </m:ctrlPr>
                  </m:sSubSupPr>
                  <m:e>
                    <m:r>
                      <w:rPr>
                        <w:rFonts w:ascii="Cambria Math" w:hAnsi="Cambria Math"/>
                      </w:rPr>
                      <m:t>Q</m:t>
                    </m:r>
                  </m:e>
                  <m:sub>
                    <m:r>
                      <w:rPr>
                        <w:rFonts w:ascii="Cambria Math" w:hAnsi="Cambria Math"/>
                      </w:rPr>
                      <m:t>max</m:t>
                    </m:r>
                  </m:sub>
                  <m:sup>
                    <m:r>
                      <w:rPr>
                        <w:rFonts w:ascii="Cambria Math" w:hAnsi="Cambria Math"/>
                      </w:rPr>
                      <m:t>β</m:t>
                    </m:r>
                  </m:sup>
                </m:sSubSup>
              </m:oMath>
            </m:oMathPara>
          </w:p>
        </w:tc>
        <w:tc>
          <w:tcPr>
            <w:tcW w:w="3117" w:type="dxa"/>
            <w:tcBorders>
              <w:top w:val="nil"/>
              <w:left w:val="nil"/>
              <w:bottom w:val="nil"/>
              <w:right w:val="nil"/>
            </w:tcBorders>
          </w:tcPr>
          <w:p w14:paraId="091909D9" w14:textId="6F57AA1D" w:rsidR="00806C21" w:rsidRPr="0080180F" w:rsidRDefault="00BB5B8E" w:rsidP="00BB5B8E">
            <w:pPr>
              <w:jc w:val="right"/>
            </w:pPr>
            <w:r>
              <w:t>Equation 8</w:t>
            </w:r>
          </w:p>
        </w:tc>
      </w:tr>
      <w:tr w:rsidR="00806C21" w:rsidRPr="0080180F" w14:paraId="5D752F0D" w14:textId="77777777" w:rsidTr="00360C4F">
        <w:tc>
          <w:tcPr>
            <w:tcW w:w="9350" w:type="dxa"/>
            <w:gridSpan w:val="3"/>
            <w:tcBorders>
              <w:top w:val="nil"/>
              <w:left w:val="nil"/>
              <w:bottom w:val="nil"/>
              <w:right w:val="nil"/>
            </w:tcBorders>
          </w:tcPr>
          <w:p w14:paraId="0B33CE12" w14:textId="31A206D7" w:rsidR="00806C21" w:rsidRPr="00614046" w:rsidRDefault="00806C21" w:rsidP="00AD2E02">
            <w:proofErr w:type="gramStart"/>
            <w:r w:rsidRPr="00614046">
              <w:t>where</w:t>
            </w:r>
            <w:proofErr w:type="gramEnd"/>
            <w:r w:rsidRPr="00614046">
              <w:t xml:space="preserve"> the regression coefficients α and β are obtained by ordinary least squares regression on the logarithms of </w:t>
            </w:r>
            <w:proofErr w:type="spellStart"/>
            <w:r w:rsidRPr="00614046">
              <w:rPr>
                <w:i/>
              </w:rPr>
              <w:t>SSY</w:t>
            </w:r>
            <w:r w:rsidRPr="00614046">
              <w:rPr>
                <w:i/>
                <w:vertAlign w:val="subscript"/>
              </w:rPr>
              <w:t>i</w:t>
            </w:r>
            <w:proofErr w:type="spellEnd"/>
            <w:r w:rsidRPr="00614046">
              <w:rPr>
                <w:i/>
                <w:vertAlign w:val="subscript"/>
              </w:rPr>
              <w:t xml:space="preserve">  </w:t>
            </w:r>
            <w:r w:rsidRPr="00614046">
              <w:t xml:space="preserve">and </w:t>
            </w:r>
            <w:proofErr w:type="spellStart"/>
            <w:r w:rsidRPr="00614046">
              <w:rPr>
                <w:i/>
              </w:rPr>
              <w:t>Q</w:t>
            </w:r>
            <w:r w:rsidRPr="00614046">
              <w:rPr>
                <w:i/>
                <w:vertAlign w:val="subscript"/>
              </w:rPr>
              <w:t>max</w:t>
            </w:r>
            <w:proofErr w:type="spellEnd"/>
            <w:r>
              <w:rPr>
                <w:i/>
                <w:vertAlign w:val="subscript"/>
              </w:rPr>
              <w:t xml:space="preserve">  </w:t>
            </w:r>
            <w:r>
              <w:t>(</w:t>
            </w:r>
            <w:r w:rsidR="00AD2E02">
              <w:t>Paper One</w:t>
            </w:r>
            <w:r>
              <w:t>)</w:t>
            </w:r>
            <w:r w:rsidRPr="00614046">
              <w:t xml:space="preserve">. </w:t>
            </w:r>
          </w:p>
        </w:tc>
      </w:tr>
    </w:tbl>
    <w:p w14:paraId="739AED7F" w14:textId="77777777" w:rsidR="00806C21" w:rsidRPr="005E3EB1" w:rsidRDefault="00806C21" w:rsidP="005009D9"/>
    <w:p w14:paraId="199610EF" w14:textId="77777777" w:rsidR="00806C21" w:rsidRDefault="00806C21" w:rsidP="005009D9">
      <w:pPr>
        <w:rPr>
          <w:rFonts w:ascii="Calibri" w:hAnsi="Calibri"/>
          <w:b/>
          <w:color w:val="000000"/>
        </w:rPr>
      </w:pPr>
      <w:r w:rsidRPr="00027F6A">
        <w:rPr>
          <w:rFonts w:ascii="Calibri" w:hAnsi="Calibri"/>
          <w:b/>
          <w:color w:val="000000"/>
        </w:rPr>
        <w:t>Hydrodynamics</w:t>
      </w:r>
    </w:p>
    <w:p w14:paraId="2D14549A" w14:textId="30D878E9" w:rsidR="00806C21" w:rsidRPr="00EB146C" w:rsidRDefault="00806C21" w:rsidP="005009D9">
      <w:pPr>
        <w:ind w:firstLine="720"/>
        <w:rPr>
          <w:u w:val="single"/>
        </w:rPr>
      </w:pPr>
      <w:r>
        <w:t xml:space="preserve">Water residence time for each 100m x 100m grid cell containing a </w:t>
      </w:r>
      <w:r w:rsidR="00AD2E02">
        <w:t>tube</w:t>
      </w:r>
      <w:r>
        <w:t xml:space="preserve"> trap/</w:t>
      </w:r>
      <w:proofErr w:type="spellStart"/>
      <w:r>
        <w:t>SedPod</w:t>
      </w:r>
      <w:proofErr w:type="spellEnd"/>
      <w:r>
        <w:t xml:space="preserve"> will be calculated from NOAA </w:t>
      </w:r>
      <w:proofErr w:type="spellStart"/>
      <w:r>
        <w:t>WaveWatch</w:t>
      </w:r>
      <w:proofErr w:type="spellEnd"/>
      <w:r>
        <w:t xml:space="preserve"> III swell model output and the model developed in Paper Two. R</w:t>
      </w:r>
      <w:r w:rsidRPr="00703BBA">
        <w:rPr>
          <w:rFonts w:eastAsiaTheme="minorEastAsia"/>
        </w:rPr>
        <w:t>esidence time is the amount of time a parcel of water remains in the</w:t>
      </w:r>
      <w:r>
        <w:rPr>
          <w:rFonts w:eastAsiaTheme="minorEastAsia"/>
        </w:rPr>
        <w:t xml:space="preserve"> grid cell, and is</w:t>
      </w:r>
      <w:r w:rsidR="00AD2E02">
        <w:rPr>
          <w:rFonts w:eastAsiaTheme="minorEastAsia"/>
        </w:rPr>
        <w:t xml:space="preserve"> directly calculated from flow velocity</w:t>
      </w:r>
      <w:r w:rsidRPr="00703BBA">
        <w:rPr>
          <w:rFonts w:eastAsiaTheme="minorEastAsia"/>
        </w:rPr>
        <w:t xml:space="preserve">. </w:t>
      </w:r>
      <w:commentRangeStart w:id="110"/>
      <w:r>
        <w:rPr>
          <w:rFonts w:eastAsiaTheme="minorEastAsia"/>
        </w:rPr>
        <w:t>P</w:t>
      </w:r>
      <w:r w:rsidR="00AD2E02">
        <w:rPr>
          <w:rFonts w:eastAsiaTheme="minorEastAsia"/>
        </w:rPr>
        <w:t>aper Two</w:t>
      </w:r>
      <w:r w:rsidRPr="00703BBA">
        <w:rPr>
          <w:rFonts w:eastAsiaTheme="minorEastAsia"/>
        </w:rPr>
        <w:t xml:space="preserve"> propose</w:t>
      </w:r>
      <w:r>
        <w:rPr>
          <w:rFonts w:eastAsiaTheme="minorEastAsia"/>
        </w:rPr>
        <w:t>s</w:t>
      </w:r>
      <w:r w:rsidRPr="00703BBA">
        <w:rPr>
          <w:rFonts w:eastAsiaTheme="minorEastAsia"/>
        </w:rPr>
        <w:t xml:space="preserve"> </w:t>
      </w:r>
      <w:r>
        <w:rPr>
          <w:rFonts w:eastAsiaTheme="minorEastAsia"/>
        </w:rPr>
        <w:t xml:space="preserve">that residence time </w:t>
      </w:r>
      <w:r w:rsidRPr="00703BBA">
        <w:rPr>
          <w:rFonts w:eastAsiaTheme="minorEastAsia"/>
        </w:rPr>
        <w:t>decreases with increased mean monthly swell height</w:t>
      </w:r>
      <w:r>
        <w:rPr>
          <w:rFonts w:eastAsiaTheme="minorEastAsia"/>
        </w:rPr>
        <w:t>,</w:t>
      </w:r>
      <w:commentRangeEnd w:id="110"/>
      <w:r>
        <w:rPr>
          <w:rStyle w:val="CommentReference"/>
        </w:rPr>
        <w:commentReference w:id="110"/>
      </w:r>
      <w:r>
        <w:rPr>
          <w:rFonts w:eastAsiaTheme="minorEastAsia"/>
        </w:rPr>
        <w:t xml:space="preserve"> and the relationship between swell height and flow </w:t>
      </w:r>
      <w:r w:rsidR="00AD2E02">
        <w:rPr>
          <w:rFonts w:eastAsiaTheme="minorEastAsia"/>
        </w:rPr>
        <w:t>velocity</w:t>
      </w:r>
      <w:bookmarkStart w:id="111" w:name="_GoBack"/>
      <w:bookmarkEnd w:id="111"/>
      <w:r>
        <w:rPr>
          <w:rFonts w:eastAsiaTheme="minorEastAsia"/>
        </w:rPr>
        <w:t xml:space="preserve"> in each grid cell will be determined in Paper Two, of the form</w:t>
      </w:r>
      <w:r w:rsidRPr="00703BBA">
        <w:rPr>
          <w:rFonts w:eastAsiaTheme="minorEastAsia"/>
        </w:rPr>
        <w:t>:</w:t>
      </w:r>
    </w:p>
    <w:tbl>
      <w:tblPr>
        <w:tblStyle w:val="TableGrid"/>
        <w:tblW w:w="0" w:type="auto"/>
        <w:tblLook w:val="04A0" w:firstRow="1" w:lastRow="0" w:firstColumn="1" w:lastColumn="0" w:noHBand="0" w:noVBand="1"/>
      </w:tblPr>
      <w:tblGrid>
        <w:gridCol w:w="3116"/>
        <w:gridCol w:w="3117"/>
        <w:gridCol w:w="3117"/>
      </w:tblGrid>
      <w:tr w:rsidR="00806C21" w:rsidRPr="00703BBA" w14:paraId="1E7E59E9" w14:textId="77777777" w:rsidTr="00360C4F">
        <w:tc>
          <w:tcPr>
            <w:tcW w:w="3116" w:type="dxa"/>
            <w:tcBorders>
              <w:top w:val="nil"/>
              <w:left w:val="nil"/>
              <w:bottom w:val="nil"/>
              <w:right w:val="nil"/>
            </w:tcBorders>
          </w:tcPr>
          <w:p w14:paraId="7FFE5F20" w14:textId="77777777" w:rsidR="00806C21" w:rsidRPr="00703BBA" w:rsidRDefault="00806C21" w:rsidP="005009D9">
            <w:pPr>
              <w:rPr>
                <w:u w:val="single"/>
              </w:rPr>
            </w:pPr>
          </w:p>
        </w:tc>
        <w:tc>
          <w:tcPr>
            <w:tcW w:w="3117" w:type="dxa"/>
            <w:tcBorders>
              <w:top w:val="nil"/>
              <w:left w:val="nil"/>
              <w:bottom w:val="nil"/>
              <w:right w:val="nil"/>
            </w:tcBorders>
          </w:tcPr>
          <w:p w14:paraId="5C943DE4" w14:textId="77777777" w:rsidR="00806C21" w:rsidRPr="00703BBA" w:rsidRDefault="00806C21" w:rsidP="005009D9">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=a</m:t>
                </m:r>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s</m:t>
                            </m:r>
                          </m:sub>
                        </m:sSub>
                      </m:e>
                    </m:acc>
                  </m:e>
                  <m:sup>
                    <m:r>
                      <w:rPr>
                        <w:rFonts w:ascii="Cambria Math" w:hAnsi="Cambria Math"/>
                      </w:rPr>
                      <m:t>-b</m:t>
                    </m:r>
                  </m:sup>
                </m:sSup>
              </m:oMath>
            </m:oMathPara>
          </w:p>
        </w:tc>
        <w:tc>
          <w:tcPr>
            <w:tcW w:w="3117" w:type="dxa"/>
            <w:tcBorders>
              <w:top w:val="nil"/>
              <w:left w:val="nil"/>
              <w:bottom w:val="nil"/>
              <w:right w:val="nil"/>
            </w:tcBorders>
          </w:tcPr>
          <w:p w14:paraId="3E1749FE" w14:textId="471DE7CF" w:rsidR="00806C21" w:rsidRPr="00EB146C" w:rsidRDefault="00BB5B8E" w:rsidP="00BB5B8E">
            <w:pPr>
              <w:jc w:val="right"/>
            </w:pPr>
            <w:r>
              <w:t>Equation 9</w:t>
            </w:r>
          </w:p>
        </w:tc>
      </w:tr>
      <w:tr w:rsidR="00806C21" w:rsidRPr="00703BBA" w14:paraId="2EEE2496" w14:textId="77777777" w:rsidTr="00360C4F">
        <w:tc>
          <w:tcPr>
            <w:tcW w:w="9350" w:type="dxa"/>
            <w:gridSpan w:val="3"/>
            <w:tcBorders>
              <w:top w:val="nil"/>
              <w:left w:val="nil"/>
              <w:bottom w:val="nil"/>
              <w:right w:val="nil"/>
            </w:tcBorders>
          </w:tcPr>
          <w:p w14:paraId="704C01CE" w14:textId="77777777" w:rsidR="00806C21" w:rsidRPr="00703BBA" w:rsidRDefault="00806C21" w:rsidP="005009D9">
            <w:proofErr w:type="gramStart"/>
            <w:r w:rsidRPr="00703BBA">
              <w:t>where</w:t>
            </w:r>
            <w:proofErr w:type="gramEnd"/>
            <w:r w:rsidRPr="00703BBA">
              <w:t xml:space="preserve"> </w:t>
            </w:r>
            <w:r>
              <w:rPr>
                <w:i/>
              </w:rPr>
              <w:t>R</w:t>
            </w:r>
            <w:r w:rsidRPr="00703BBA">
              <w:rPr>
                <w:i/>
              </w:rPr>
              <w:t>(t)</w:t>
            </w:r>
            <w:r w:rsidRPr="00703BBA">
              <w:t xml:space="preserve"> is the </w:t>
            </w:r>
            <w:r>
              <w:t xml:space="preserve">water residence </w:t>
            </w:r>
            <w:r w:rsidRPr="00703BBA">
              <w:t xml:space="preserve">time for month </w:t>
            </w:r>
            <w:r w:rsidRPr="00703BBA">
              <w:rPr>
                <w:i/>
              </w:rPr>
              <w:t>t</w:t>
            </w:r>
            <w:r w:rsidRPr="00703BBA">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s</m:t>
                      </m:r>
                    </m:sub>
                  </m:sSub>
                </m:e>
              </m:acc>
            </m:oMath>
            <w:r w:rsidRPr="00703BBA">
              <w:rPr>
                <w:rFonts w:eastAsiaTheme="minorEastAsia"/>
              </w:rPr>
              <w:t xml:space="preserve"> is mean monthly swell height, and </w:t>
            </w:r>
            <w:r w:rsidRPr="00703BBA">
              <w:rPr>
                <w:rFonts w:eastAsiaTheme="minorEastAsia"/>
                <w:i/>
              </w:rPr>
              <w:t>a</w:t>
            </w:r>
            <w:r w:rsidRPr="00703BBA">
              <w:rPr>
                <w:rFonts w:eastAsiaTheme="minorEastAsia"/>
              </w:rPr>
              <w:t xml:space="preserve"> and </w:t>
            </w:r>
            <w:r w:rsidRPr="00703BBA">
              <w:rPr>
                <w:rFonts w:eastAsiaTheme="minorEastAsia"/>
                <w:i/>
              </w:rPr>
              <w:t>b</w:t>
            </w:r>
            <w:r w:rsidRPr="00703BBA">
              <w:rPr>
                <w:rFonts w:eastAsiaTheme="minorEastAsia"/>
              </w:rPr>
              <w:t xml:space="preserve"> are calibration coefficients.</w:t>
            </w:r>
            <w:r>
              <w:rPr>
                <w:rFonts w:eastAsiaTheme="minorEastAsia"/>
              </w:rPr>
              <w:t xml:space="preserve"> Depending on the modeling results from Paper Two, it may be necessary to calculate and average water residence time daily to determine mean monthly residence time.</w:t>
            </w:r>
          </w:p>
        </w:tc>
      </w:tr>
    </w:tbl>
    <w:p w14:paraId="00FE65F0" w14:textId="77777777" w:rsidR="00806C21" w:rsidRDefault="00806C21" w:rsidP="005009D9">
      <w:pPr>
        <w:rPr>
          <w:b/>
        </w:rPr>
      </w:pPr>
    </w:p>
    <w:p w14:paraId="3A995AB1" w14:textId="77777777" w:rsidR="00806C21" w:rsidRDefault="00806C21" w:rsidP="005009D9">
      <w:pPr>
        <w:rPr>
          <w:b/>
        </w:rPr>
      </w:pPr>
      <w:r>
        <w:rPr>
          <w:b/>
        </w:rPr>
        <w:t>Monthly mean versus daily models</w:t>
      </w:r>
    </w:p>
    <w:p w14:paraId="2838FC1D" w14:textId="77777777" w:rsidR="00806C21" w:rsidRDefault="00806C21" w:rsidP="005009D9">
      <w:pPr>
        <w:ind w:firstLine="576"/>
      </w:pPr>
      <w:r>
        <w:t xml:space="preserve">Monthly sediment accumulation may be a function of sediment loading and water circulation processes interacting on daily time scales, where hydrodynamic conditions only on the day of sediment discharge and not the mean monthly condition, are important. If monthly sediment loading and monthly mean residence time </w:t>
      </w:r>
      <w:r w:rsidRPr="00703BBA">
        <w:t>do</w:t>
      </w:r>
      <w:r>
        <w:t xml:space="preserve"> not adequately predict sediment accumulation in the sediment traps,</w:t>
      </w:r>
      <w:r w:rsidRPr="00703BBA">
        <w:t xml:space="preserve"> </w:t>
      </w:r>
      <w:commentRangeStart w:id="112"/>
      <w:commentRangeStart w:id="113"/>
      <w:r w:rsidRPr="00703BBA">
        <w:t>it might be necessary to investigate</w:t>
      </w:r>
      <w:r>
        <w:t xml:space="preserve"> sediment loading and</w:t>
      </w:r>
      <w:r w:rsidRPr="00703BBA">
        <w:t xml:space="preserve"> </w:t>
      </w:r>
      <w:r>
        <w:t>water residence times</w:t>
      </w:r>
      <w:r w:rsidRPr="00703BBA">
        <w:t xml:space="preserve"> on daily </w:t>
      </w:r>
      <w:r>
        <w:t>scales</w:t>
      </w:r>
      <w:commentRangeEnd w:id="112"/>
      <w:r>
        <w:rPr>
          <w:rStyle w:val="CommentReference"/>
        </w:rPr>
        <w:commentReference w:id="112"/>
      </w:r>
      <w:commentRangeEnd w:id="113"/>
      <w:r>
        <w:rPr>
          <w:rStyle w:val="CommentReference"/>
        </w:rPr>
        <w:commentReference w:id="113"/>
      </w:r>
      <w:r>
        <w:t>, and further refine the statistical analysis and equations. In that instance, daily sediment loading and daily mean residence time will be used to assess daily deposition, which can be compared to the monthly sediment accumulation measurements.</w:t>
      </w:r>
    </w:p>
    <w:p w14:paraId="2D2CB23D" w14:textId="77777777" w:rsidR="00806C21" w:rsidRPr="006C520F" w:rsidRDefault="00806C21" w:rsidP="005009D9">
      <w:pPr>
        <w:rPr>
          <w:b/>
        </w:rPr>
      </w:pPr>
      <w:r w:rsidRPr="006C520F">
        <w:rPr>
          <w:b/>
        </w:rPr>
        <w:t>Monthly and Seasonal patterns of sediment deposition and removal</w:t>
      </w:r>
    </w:p>
    <w:p w14:paraId="26BE8F80" w14:textId="14199CC9" w:rsidR="00806C21" w:rsidRDefault="00806C21" w:rsidP="005009D9">
      <w:pPr>
        <w:ind w:firstLine="576"/>
      </w:pPr>
      <w:r>
        <w:t xml:space="preserve">Two time scales of analysis will be pursued: monthly and seasonal (dry and wet season). Monthly measurements of sediment loading, hydrodynamic conditions, and the subsequent sediment accumulation are used to assess the importance of controls on net sedimentation. A monthly time interval was chosen to correspond with other studies found in the literature </w:t>
      </w:r>
      <w:r>
        <w:fldChar w:fldCharType="begin" w:fldLock="1"/>
      </w:r>
      <w:r w:rsidR="0028443C">
        <w:instrText>ADDIN CSL_CITATION { "citationItems" : [ { "id" : "ITEM-1",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"(Muzuka et al., 2010; Victor et al., 2006)" }, "properties" : { "noteIndex" : 0 }, "schema" : "https://github.com/citation-style-language/schema/raw/master/csl-citation.json" }</w:instrText>
      </w:r>
      <w:r>
        <w:fldChar w:fldCharType="separate"/>
      </w:r>
      <w:r w:rsidRPr="006C520F">
        <w:rPr>
          <w:noProof/>
        </w:rPr>
        <w:t>(Muzuka et al., 2010; Victor et al., 2006)</w:t>
      </w:r>
      <w:r>
        <w:fldChar w:fldCharType="end"/>
      </w:r>
      <w:r>
        <w:t xml:space="preserve">, to sample enough storm events to collect enough sediment for analysis, and for logistical reasons due to the high spatial coverage of sites and limited field personnel and resources. </w:t>
      </w:r>
    </w:p>
    <w:p w14:paraId="7793E3F5" w14:textId="527AEFB6" w:rsidR="00806C21" w:rsidRDefault="00806C21" w:rsidP="005009D9">
      <w:pPr>
        <w:ind w:firstLine="576"/>
      </w:pPr>
      <w:r>
        <w:t xml:space="preserve">An assessment of differences between dry and wet season sediment dynamics is useful to determine if there are seasonal patterns or modes that may be relevant to long term sediment accumulation </w:t>
      </w:r>
      <w:r>
        <w:fldChar w:fldCharType="begin" w:fldLock="1"/>
      </w:r>
      <w:r w:rsidR="0028443C">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"mendeley" : { "previouslyFormattedCitation" : "(Ryan et al., 2008)" }, "properties" : { "noteIndex" : 0 }, "schema" : "https://github.com/citation-style-language/schema/raw/master/csl-citation.json" }</w:instrText>
      </w:r>
      <w:r>
        <w:fldChar w:fldCharType="separate"/>
      </w:r>
      <w:r w:rsidRPr="008245E9">
        <w:rPr>
          <w:noProof/>
        </w:rPr>
        <w:t>(Ryan et al., 2008)</w:t>
      </w:r>
      <w:r>
        <w:fldChar w:fldCharType="end"/>
      </w:r>
      <w:r>
        <w:t xml:space="preserve"> or coral conservation and restoration </w:t>
      </w:r>
      <w:r>
        <w:fldChar w:fldCharType="begin" w:fldLock="1"/>
      </w:r>
      <w:r w:rsidR="0028443C">
        <w:instrText>ADDIN CSL_CITATION { "citationItems" : [ { "id" : "ITEM-1",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"ITEM-1",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"(Muzuka et al., 2010)" }, "properties" : { "noteIndex" : 0 }, "schema" : "https://github.com/citation-style-language/schema/raw/master/csl-citation.json" }</w:instrText>
      </w:r>
      <w:r>
        <w:fldChar w:fldCharType="separate"/>
      </w:r>
      <w:r w:rsidRPr="006C520F">
        <w:rPr>
          <w:noProof/>
        </w:rPr>
        <w:t>(Muzuka et al., 2010)</w:t>
      </w:r>
      <w:r>
        <w:fldChar w:fldCharType="end"/>
      </w:r>
      <w:r>
        <w:t xml:space="preserve">. Previous </w:t>
      </w:r>
      <w:r>
        <w:lastRenderedPageBreak/>
        <w:t xml:space="preserve">studies have focused on wet season sediment deposition </w:t>
      </w:r>
      <w:r>
        <w:fldChar w:fldCharType="begin" w:fldLock="1"/>
      </w:r>
      <w:r w:rsidR="0028443C">
        <w:instrText>ADDIN CSL_CITATION { "citationItems" : [ { "id" : "ITEM-1",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"(Muzuka et al., 2010; Victor et al., 2006)" }, "properties" : { "noteIndex" : 0 }, "schema" : "https://github.com/citation-style-language/schema/raw/master/csl-citation.json" }</w:instrText>
      </w:r>
      <w:r>
        <w:fldChar w:fldCharType="separate"/>
      </w:r>
      <w:r w:rsidRPr="006C520F">
        <w:rPr>
          <w:noProof/>
        </w:rPr>
        <w:t>(Muzuka et al., 2010; Victor et al., 2006)</w:t>
      </w:r>
      <w:r>
        <w:fldChar w:fldCharType="end"/>
      </w:r>
      <w:r>
        <w:t xml:space="preserve"> and may overestimate long term sediment accumulation. It is hypothesized (hypotheses 3.1) that net deposition predominantly characterizes the wet season, and a net sediment removal, or limited deposition, predominantly characterizes in the dry season. The sediment accumulation data will be grouped by season and averaged to determine if there are seasonal patterns of net deposition/removal.</w:t>
      </w:r>
    </w:p>
    <w:p w14:paraId="7F9D32A0" w14:textId="77777777" w:rsidR="00806C21" w:rsidRDefault="00806C21" w:rsidP="005009D9">
      <w:pPr>
        <w:pStyle w:val="Heading3"/>
        <w:ind w:left="720" w:hanging="720"/>
      </w:pPr>
      <w:r>
        <w:t xml:space="preserve">Modeling </w:t>
      </w:r>
      <w:r w:rsidRPr="00AF5FB2">
        <w:t xml:space="preserve">spatial </w:t>
      </w:r>
      <w:r>
        <w:t>variation</w:t>
      </w:r>
      <w:r w:rsidRPr="00AF5FB2">
        <w:t xml:space="preserve"> of sediment accumulation (</w:t>
      </w:r>
      <w:commentRangeStart w:id="114"/>
      <w:r w:rsidRPr="00AF5FB2">
        <w:t>kernel values</w:t>
      </w:r>
      <w:commentRangeEnd w:id="114"/>
      <w:r>
        <w:rPr>
          <w:rStyle w:val="CommentReference"/>
          <w:rFonts w:asciiTheme="minorHAnsi" w:eastAsiaTheme="minorHAnsi" w:hAnsiTheme="minorHAnsi" w:cstheme="minorBidi"/>
          <w:color w:val="auto"/>
        </w:rPr>
        <w:commentReference w:id="114"/>
      </w:r>
      <w:r w:rsidRPr="00AF5FB2">
        <w:t>)</w:t>
      </w:r>
    </w:p>
    <w:p w14:paraId="4CAC1172" w14:textId="54090120" w:rsidR="00806C21" w:rsidRDefault="00806C21" w:rsidP="005009D9">
      <w:pPr>
        <w:ind w:firstLine="720"/>
      </w:pPr>
      <w:r>
        <w:t xml:space="preserve">An important consideration for coral conservation is determining the spatial distribution of sediment impacts from terrigenous sediment loading. Current conservation models typically use the distance from the river mouth or other point source to assess pollution risk to coral reefs </w:t>
      </w:r>
      <w:r>
        <w:fldChar w:fldCharType="begin" w:fldLock="1"/>
      </w:r>
      <w:r w:rsidR="0028443C">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"mendeley" : { "previouslyFormattedCitation" : "(Klein et al., 2012)" }, "properties" : { "noteIndex" : 0 }, "schema" : "https://github.com/citation-style-language/schema/raw/master/csl-citation.json" }</w:instrText>
      </w:r>
      <w:r>
        <w:fldChar w:fldCharType="separate"/>
      </w:r>
      <w:r w:rsidRPr="0095717D">
        <w:rPr>
          <w:noProof/>
        </w:rPr>
        <w:t>(Klein et al., 2012)</w:t>
      </w:r>
      <w:r>
        <w:fldChar w:fldCharType="end"/>
      </w:r>
      <w:r>
        <w:t xml:space="preserve">, but wave and wind-driven flow over the reef can deflect suspended sediment away from corals </w:t>
      </w:r>
      <w:r>
        <w:fldChar w:fldCharType="begin" w:fldLock="1"/>
      </w:r>
      <w:r w:rsidR="0028443C">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"mendeley" : { "previouslyFormattedCitation" : "(Hoitink and Hoekstra, 2003)" }, "properties" : { "noteIndex" : 0 }, "schema" : "https://github.com/citation-style-language/schema/raw/master/csl-citation.json" }</w:instrText>
      </w:r>
      <w:r>
        <w:fldChar w:fldCharType="separate"/>
      </w:r>
      <w:r w:rsidR="00532115" w:rsidRPr="00532115">
        <w:rPr>
          <w:noProof/>
        </w:rPr>
        <w:t>(Hoitink and Hoekstra, 2003)</w:t>
      </w:r>
      <w:r>
        <w:fldChar w:fldCharType="end"/>
      </w:r>
      <w:r>
        <w:t xml:space="preserve"> or focus impacts on small areas of reef </w:t>
      </w:r>
      <w:r>
        <w:fldChar w:fldCharType="begin" w:fldLock="1"/>
      </w:r>
      <w:r w:rsidR="0028443C">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fldChar w:fldCharType="separate"/>
      </w:r>
      <w:r w:rsidRPr="008245E9">
        <w:rPr>
          <w:noProof/>
        </w:rPr>
        <w:t>(Presto et al., 2006)</w:t>
      </w:r>
      <w:r>
        <w:fldChar w:fldCharType="end"/>
      </w:r>
      <w:r>
        <w:t>. To explain the spatial variation of sediment accumulation between sediment traps, and determine if flow direction or distance from the stream is more important, a kernel-based approach will be used. The “kernel” is a method of analyzing spatial distribution by normalizing all measurements by the maximum observed measurement, which are then modeled as a function of water flow direction (towards/away the stream mouth) and distance from the stream mouth: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806C21" w14:paraId="0CF420E2" w14:textId="77777777" w:rsidTr="00360C4F">
        <w:tc>
          <w:tcPr>
            <w:tcW w:w="3116" w:type="dxa"/>
          </w:tcPr>
          <w:p w14:paraId="00261CDB" w14:textId="77777777" w:rsidR="00806C21" w:rsidRDefault="00806C21" w:rsidP="005009D9"/>
        </w:tc>
        <w:tc>
          <w:tcPr>
            <w:tcW w:w="3117" w:type="dxa"/>
          </w:tcPr>
          <w:p w14:paraId="512DBA40" w14:textId="77777777" w:rsidR="00806C21" w:rsidRDefault="00D00B3E" w:rsidP="005009D9">
            <m:oMathPara>
              <m:oMath>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SedAcc</m:t>
                            </m:r>
                          </m:e>
                        </m:acc>
                      </m:e>
                      <m:sub>
                        <m:r>
                          <w:rPr>
                            <w:rFonts w:ascii="Cambria Math" w:hAnsi="Cambria Math"/>
                          </w:rPr>
                          <m:t>i</m:t>
                        </m:r>
                      </m:sub>
                    </m:sSub>
                  </m:num>
                  <m:den>
                    <m:sSub>
                      <m:sSubPr>
                        <m:ctrlPr>
                          <w:rPr>
                            <w:rFonts w:ascii="Cambria Math" w:hAnsi="Cambria Math"/>
                            <w:i/>
                          </w:rPr>
                        </m:ctrlPr>
                      </m:sSubPr>
                      <m:e>
                        <m:r>
                          <w:rPr>
                            <w:rFonts w:ascii="Cambria Math" w:hAnsi="Cambria Math"/>
                          </w:rPr>
                          <m:t>SedAcc</m:t>
                        </m:r>
                      </m:e>
                      <m:sub>
                        <m:r>
                          <w:rPr>
                            <w:rFonts w:ascii="Cambria Math" w:hAnsi="Cambria Math"/>
                          </w:rPr>
                          <m:t>MAX</m:t>
                        </m:r>
                      </m:sub>
                    </m:sSub>
                  </m:den>
                </m:f>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θi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oMath>
            </m:oMathPara>
          </w:p>
        </w:tc>
        <w:tc>
          <w:tcPr>
            <w:tcW w:w="3117" w:type="dxa"/>
          </w:tcPr>
          <w:p w14:paraId="624F0809" w14:textId="3F2F1E0A" w:rsidR="00806C21" w:rsidRDefault="00BB5B8E" w:rsidP="00BB5B8E">
            <w:pPr>
              <w:jc w:val="right"/>
            </w:pPr>
            <w:r>
              <w:t>Equation 10</w:t>
            </w:r>
          </w:p>
        </w:tc>
      </w:tr>
      <w:tr w:rsidR="00806C21" w14:paraId="2A935B71" w14:textId="77777777" w:rsidTr="00360C4F">
        <w:tc>
          <w:tcPr>
            <w:tcW w:w="9350" w:type="dxa"/>
            <w:gridSpan w:val="3"/>
          </w:tcPr>
          <w:p w14:paraId="0C9E28E4" w14:textId="77777777" w:rsidR="00806C21" w:rsidRDefault="00806C21" w:rsidP="005009D9">
            <w:r>
              <w:t xml:space="preserve">Where </w:t>
            </w:r>
            <m:oMath>
              <m:acc>
                <m:accPr>
                  <m:chr m:val="̅"/>
                  <m:ctrlPr>
                    <w:rPr>
                      <w:rFonts w:ascii="Cambria Math" w:hAnsi="Cambria Math"/>
                      <w:i/>
                    </w:rPr>
                  </m:ctrlPr>
                </m:accPr>
                <m:e>
                  <m:r>
                    <w:rPr>
                      <w:rFonts w:ascii="Cambria Math" w:hAnsi="Cambria Math"/>
                    </w:rPr>
                    <m:t>SedAcc</m:t>
                  </m:r>
                </m:e>
              </m:acc>
            </m:oMath>
            <w:r>
              <w:rPr>
                <w:rFonts w:eastAsiaTheme="minorEastAsia"/>
              </w:rPr>
              <w:t xml:space="preserve"> is the mean monthly sediment accumulation measured at trap </w:t>
            </w:r>
            <w:proofErr w:type="spellStart"/>
            <w:r>
              <w:rPr>
                <w:rFonts w:eastAsiaTheme="minorEastAsia"/>
                <w:i/>
              </w:rPr>
              <w:t>i</w:t>
            </w:r>
            <w:proofErr w:type="spellEnd"/>
            <w:r>
              <w:rPr>
                <w:rFonts w:eastAsiaTheme="minorEastAsia"/>
              </w:rPr>
              <w:t xml:space="preserve">, </w:t>
            </w:r>
            <w:proofErr w:type="spellStart"/>
            <w:r>
              <w:rPr>
                <w:rFonts w:eastAsiaTheme="minorEastAsia"/>
              </w:rPr>
              <w:t>SedAcc</w:t>
            </w:r>
            <w:r w:rsidRPr="008D5982">
              <w:rPr>
                <w:rFonts w:eastAsiaTheme="minorEastAsia"/>
                <w:vertAlign w:val="subscript"/>
              </w:rPr>
              <w:t>Max</w:t>
            </w:r>
            <w:proofErr w:type="spellEnd"/>
            <w:r>
              <w:rPr>
                <w:rFonts w:eastAsiaTheme="minorEastAsia"/>
              </w:rPr>
              <w:t xml:space="preserve"> is the highest observed sediment accumulation of all sediment traps, </w:t>
            </w:r>
            <w:proofErr w:type="spellStart"/>
            <w:r w:rsidRPr="00865FC6">
              <w:rPr>
                <w:rFonts w:eastAsiaTheme="minorEastAsia"/>
                <w:i/>
              </w:rPr>
              <w:t>V</w:t>
            </w:r>
            <w:r w:rsidRPr="00865FC6">
              <w:rPr>
                <w:rFonts w:eastAsiaTheme="minorEastAsia"/>
                <w:i/>
                <w:vertAlign w:val="subscript"/>
              </w:rPr>
              <w:t>ϴ</w:t>
            </w:r>
            <w:r>
              <w:rPr>
                <w:rFonts w:eastAsiaTheme="minorEastAsia"/>
                <w:i/>
                <w:vertAlign w:val="subscript"/>
              </w:rPr>
              <w:t>i</w:t>
            </w:r>
            <w:proofErr w:type="spellEnd"/>
            <w:r>
              <w:rPr>
                <w:rFonts w:eastAsiaTheme="minorEastAsia"/>
                <w:i/>
                <w:vertAlign w:val="subscript"/>
              </w:rPr>
              <w:t xml:space="preserve"> </w:t>
            </w:r>
            <w:r>
              <w:rPr>
                <w:rFonts w:eastAsiaTheme="minorEastAsia"/>
              </w:rPr>
              <w:t xml:space="preserve">is velocity in the direction away from the stream mouth at location </w:t>
            </w:r>
            <w:proofErr w:type="spellStart"/>
            <w:r w:rsidRPr="005420C9">
              <w:rPr>
                <w:rFonts w:eastAsiaTheme="minorEastAsia"/>
                <w:i/>
              </w:rPr>
              <w:t>i</w:t>
            </w:r>
            <w:proofErr w:type="spellEnd"/>
            <w:r w:rsidRPr="005420C9">
              <w:rPr>
                <w:rFonts w:eastAsiaTheme="minorEastAsia"/>
                <w:i/>
              </w:rPr>
              <w:t>,</w:t>
            </w:r>
            <w:r>
              <w:rPr>
                <w:rFonts w:eastAsiaTheme="minorEastAsia"/>
              </w:rPr>
              <w:t xml:space="preserve"> and </w:t>
            </w:r>
            <w:r>
              <w:rPr>
                <w:rFonts w:eastAsiaTheme="minorEastAsia"/>
                <w:i/>
              </w:rPr>
              <w:t>d</w:t>
            </w:r>
            <w:r>
              <w:rPr>
                <w:rFonts w:eastAsiaTheme="minorEastAsia"/>
                <w:i/>
                <w:vertAlign w:val="subscript"/>
              </w:rPr>
              <w:t>i</w:t>
            </w:r>
            <w:r>
              <w:rPr>
                <w:rFonts w:eastAsiaTheme="minorEastAsia"/>
              </w:rPr>
              <w:t xml:space="preserve"> is distance from the stream mouth at location </w:t>
            </w:r>
            <w:commentRangeStart w:id="115"/>
            <w:proofErr w:type="spellStart"/>
            <w:r>
              <w:rPr>
                <w:rFonts w:eastAsiaTheme="minorEastAsia"/>
              </w:rPr>
              <w:t>i</w:t>
            </w:r>
            <w:commentRangeEnd w:id="115"/>
            <w:proofErr w:type="spellEnd"/>
            <w:r>
              <w:rPr>
                <w:rStyle w:val="CommentReference"/>
              </w:rPr>
              <w:commentReference w:id="115"/>
            </w:r>
            <w:r>
              <w:rPr>
                <w:rFonts w:eastAsiaTheme="minorEastAsia"/>
              </w:rPr>
              <w:t>.</w:t>
            </w:r>
          </w:p>
        </w:tc>
      </w:tr>
    </w:tbl>
    <w:p w14:paraId="7227C2C2" w14:textId="77777777" w:rsidR="00806C21" w:rsidRPr="00703BBA" w:rsidRDefault="00806C21" w:rsidP="005009D9">
      <w:pPr>
        <w:pStyle w:val="Heading2"/>
        <w:numPr>
          <w:ilvl w:val="0"/>
          <w:numId w:val="0"/>
        </w:numPr>
        <w:ind w:left="576" w:hanging="576"/>
      </w:pPr>
      <w:bookmarkStart w:id="116" w:name="_Toc389207946"/>
      <w:r>
        <w:t>Expected Results/Outcomes</w:t>
      </w:r>
      <w:bookmarkEnd w:id="116"/>
    </w:p>
    <w:p w14:paraId="7A677BF7" w14:textId="2A4BBE68" w:rsidR="00806C21" w:rsidRDefault="00806C21" w:rsidP="005009D9">
      <w:pPr>
        <w:ind w:firstLine="360"/>
      </w:pPr>
      <w:r w:rsidRPr="00520543">
        <w:t xml:space="preserve">A serious problem </w:t>
      </w:r>
      <w:r>
        <w:t xml:space="preserve">faced by </w:t>
      </w:r>
      <w:r w:rsidRPr="00520543">
        <w:t xml:space="preserve">attempts </w:t>
      </w:r>
      <w:r>
        <w:t>by environmental managers and researchers</w:t>
      </w:r>
      <w:r w:rsidRPr="00520543">
        <w:t xml:space="preserve"> to assess stress on reefs is the fact that there are few, if any, reefs with adequate baseline data</w:t>
      </w:r>
      <w:r>
        <w:t xml:space="preserve"> </w:t>
      </w:r>
      <w:r>
        <w:fldChar w:fldCharType="begin" w:fldLock="1"/>
      </w:r>
      <w:r w:rsidR="0028443C">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"mendeley" : { "previouslyFormattedCitation" : "(Risk, 2014)" }, "properties" : { "noteIndex" : 0 }, "schema" : "https://github.com/citation-style-language/schema/raw/master/csl-citation.json" }</w:instrText>
      </w:r>
      <w:r>
        <w:fldChar w:fldCharType="separate"/>
      </w:r>
      <w:r w:rsidRPr="00B75696">
        <w:rPr>
          <w:noProof/>
        </w:rPr>
        <w:t>(Risk, 2014)</w:t>
      </w:r>
      <w:r>
        <w:fldChar w:fldCharType="end"/>
      </w:r>
      <w:r>
        <w:t>.</w:t>
      </w:r>
      <w:r w:rsidRPr="00B75696">
        <w:t xml:space="preserve"> </w:t>
      </w:r>
      <w:r>
        <w:t>The proposed work will characterize and quantify the amount, composition, and particle sizes of sediment contributing to coral reef degradation in Faga’alu, informing mitigation strategies to reduce terrestrial sediment loading to the priority coral reef. The work will establish a baseline to measure the performance of future mitigation projects by developing a model that relates sediment loading from the watershed to sedimentation rates on the reef under varying oceanographic conditions.</w:t>
      </w:r>
    </w:p>
    <w:p w14:paraId="6F0BBDB8" w14:textId="77777777" w:rsidR="00806C21" w:rsidRPr="00703BBA" w:rsidRDefault="00806C21" w:rsidP="005009D9">
      <w:pPr>
        <w:ind w:firstLine="360"/>
      </w:pPr>
      <w:r>
        <w:t>The main outputs of the work will consist of a statistical model of sedimentation in Faga'alu Bay that quantifies the relative importance of watershed inputs and ocean circulation on sediment dynamics, and tests the above hypotheses.</w:t>
      </w:r>
    </w:p>
    <w:p w14:paraId="1C224AE3" w14:textId="35E10187" w:rsidR="0028443C" w:rsidRDefault="0028443C" w:rsidP="0028443C">
      <w:pPr>
        <w:ind w:firstLine="576"/>
        <w:rPr>
          <w:b/>
        </w:rPr>
      </w:pPr>
      <w:r>
        <w:t>The proposed study will have important management applications, since detection of the efficacy of various efforts to mitigate sediment supply may be complicated by variable hydrodynamic conditions.  This study will provide a framework for controlling for hydrodynamic effects that will allow quantification of the impacts of ongoing sediment mitigation efforts.</w:t>
      </w:r>
      <w:r w:rsidRPr="000B330A">
        <w:rPr>
          <w:b/>
        </w:rPr>
        <w:t xml:space="preserve"> </w:t>
      </w:r>
    </w:p>
    <w:p w14:paraId="307A39F3" w14:textId="77777777" w:rsidR="00806C21" w:rsidRDefault="00806C21" w:rsidP="005009D9"/>
    <w:p w14:paraId="5C0DEDBA" w14:textId="77777777" w:rsidR="00806C21" w:rsidRDefault="00806C21" w:rsidP="005009D9"/>
    <w:p w14:paraId="1D65D93B" w14:textId="77777777" w:rsidR="00C33BE3" w:rsidRDefault="00C33BE3" w:rsidP="005009D9"/>
    <w:sectPr w:rsidR="00C33BE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Geography" w:date="2014-06-09T11:25:00Z" w:initials="G">
    <w:p w14:paraId="1C1B5A10" w14:textId="77777777" w:rsidR="00C615DF" w:rsidRDefault="00C615DF" w:rsidP="00806C21">
      <w:pPr>
        <w:pStyle w:val="CommentText"/>
      </w:pPr>
      <w:r>
        <w:rPr>
          <w:rStyle w:val="CommentReference"/>
        </w:rPr>
        <w:annotationRef/>
      </w:r>
      <w:r>
        <w:t xml:space="preserve">Did they apply USLE in a steep tropical catchment?  </w:t>
      </w:r>
    </w:p>
  </w:comment>
  <w:comment w:id="3" w:author="Alex Messina" w:date="2014-06-09T11:46:00Z" w:initials="AM">
    <w:p w14:paraId="605AE0B7" w14:textId="77777777" w:rsidR="00C615DF" w:rsidRDefault="00C615DF" w:rsidP="00806C21">
      <w:pPr>
        <w:pStyle w:val="CommentText"/>
      </w:pPr>
      <w:r>
        <w:rPr>
          <w:rStyle w:val="CommentReference"/>
        </w:rPr>
        <w:annotationRef/>
      </w:r>
      <w:r>
        <w:t>Yes, in Hanalei Bay, Kauai. This paper covered sediment discharge for the other papers that Storlazzi et al wrote about sedimentation in the Hanalei Bay</w:t>
      </w:r>
    </w:p>
  </w:comment>
  <w:comment w:id="4" w:author="Geography" w:date="2014-06-09T11:16:00Z" w:initials="G">
    <w:p w14:paraId="196BC292" w14:textId="77777777" w:rsidR="00C615DF" w:rsidRDefault="00C615DF" w:rsidP="00806C21">
      <w:pPr>
        <w:pStyle w:val="CommentText"/>
      </w:pPr>
      <w:r>
        <w:rPr>
          <w:rStyle w:val="CommentReference"/>
        </w:rPr>
        <w:annotationRef/>
      </w:r>
      <w:r>
        <w:t>Did these studies also quantify loading from the watershed?  Interaction with ocean dynamics?</w:t>
      </w:r>
    </w:p>
  </w:comment>
  <w:comment w:id="5" w:author="Alex Messina" w:date="2014-06-09T11:49:00Z" w:initials="AM">
    <w:p w14:paraId="561418B4" w14:textId="77777777" w:rsidR="00C615DF" w:rsidRDefault="00C615DF" w:rsidP="00806C21">
      <w:pPr>
        <w:pStyle w:val="CommentText"/>
      </w:pPr>
      <w:r>
        <w:rPr>
          <w:rStyle w:val="CommentReference"/>
        </w:rPr>
        <w:annotationRef/>
      </w:r>
      <w:r>
        <w:t>Presto looked at how ocean dynamics disperse sediment (spatiotemporal flow-driven dispersal)</w:t>
      </w:r>
    </w:p>
    <w:p w14:paraId="5C049E09" w14:textId="77777777" w:rsidR="00C615DF" w:rsidRDefault="00C615DF" w:rsidP="00806C21">
      <w:pPr>
        <w:pStyle w:val="CommentText"/>
      </w:pPr>
      <w:r>
        <w:t>Storlazzi correlated river floods and hydrodynamic patterns with sedimentation rates and residence time</w:t>
      </w:r>
    </w:p>
    <w:p w14:paraId="382FA7A5" w14:textId="77777777" w:rsidR="00C615DF" w:rsidRDefault="00C615DF" w:rsidP="00806C21">
      <w:pPr>
        <w:pStyle w:val="CommentText"/>
      </w:pPr>
      <w:proofErr w:type="spellStart"/>
      <w:r>
        <w:t>Wolanski</w:t>
      </w:r>
      <w:proofErr w:type="spellEnd"/>
      <w:r>
        <w:t xml:space="preserve"> did a sediment budget of the reef based on hydrodynamic flow</w:t>
      </w:r>
    </w:p>
    <w:p w14:paraId="173F3FC2" w14:textId="77777777" w:rsidR="00C615DF" w:rsidRDefault="00C615DF" w:rsidP="00806C21">
      <w:pPr>
        <w:pStyle w:val="CommentText"/>
      </w:pPr>
      <w:proofErr w:type="spellStart"/>
      <w:r>
        <w:t>Fabricius</w:t>
      </w:r>
      <w:proofErr w:type="spellEnd"/>
      <w:r>
        <w:t xml:space="preserve"> correlated turbidity with sedimentation on the reef</w:t>
      </w:r>
    </w:p>
    <w:p w14:paraId="707DAEA5" w14:textId="77777777" w:rsidR="00C615DF" w:rsidRDefault="00C615DF" w:rsidP="00806C21">
      <w:pPr>
        <w:pStyle w:val="CommentText"/>
      </w:pPr>
      <w:r>
        <w:t>…</w:t>
      </w:r>
    </w:p>
    <w:p w14:paraId="20A1E07C" w14:textId="77777777" w:rsidR="00C615DF" w:rsidRDefault="00C615DF" w:rsidP="00806C21">
      <w:pPr>
        <w:pStyle w:val="CommentText"/>
      </w:pPr>
      <w:r>
        <w:t>These are a survey of various techniques, levels of integration with watershed processes and hydrodynamics, and locations where studies have been done</w:t>
      </w:r>
    </w:p>
  </w:comment>
  <w:comment w:id="6" w:author="Geography" w:date="2014-06-09T11:13:00Z" w:initials="G">
    <w:p w14:paraId="7D2DC84A" w14:textId="77777777" w:rsidR="00C615DF" w:rsidRDefault="00C615DF" w:rsidP="00806C21">
      <w:pPr>
        <w:pStyle w:val="CommentText"/>
      </w:pPr>
      <w:r>
        <w:rPr>
          <w:rStyle w:val="CommentReference"/>
        </w:rPr>
        <w:annotationRef/>
      </w:r>
      <w:proofErr w:type="gramStart"/>
      <w:r>
        <w:t>do</w:t>
      </w:r>
      <w:proofErr w:type="gramEnd"/>
      <w:r>
        <w:t xml:space="preserve"> these three do that, or do they highlight the gap?  </w:t>
      </w:r>
    </w:p>
  </w:comment>
  <w:comment w:id="7" w:author="Alex Messina" w:date="2014-06-09T11:52:00Z" w:initials="AM">
    <w:p w14:paraId="6069B784" w14:textId="77777777" w:rsidR="00C615DF" w:rsidRDefault="00C615DF" w:rsidP="00806C21">
      <w:pPr>
        <w:pStyle w:val="CommentText"/>
      </w:pPr>
      <w:r>
        <w:rPr>
          <w:rStyle w:val="CommentReference"/>
        </w:rPr>
        <w:annotationRef/>
      </w:r>
      <w:r>
        <w:t xml:space="preserve">They highlight the gap in knowledge and make some progress towards it. </w:t>
      </w:r>
      <w:proofErr w:type="spellStart"/>
      <w:r>
        <w:t>Draut</w:t>
      </w:r>
      <w:proofErr w:type="spellEnd"/>
      <w:r>
        <w:t xml:space="preserve"> and </w:t>
      </w:r>
      <w:proofErr w:type="spellStart"/>
      <w:r>
        <w:t>Wolanski</w:t>
      </w:r>
      <w:proofErr w:type="spellEnd"/>
      <w:r>
        <w:t xml:space="preserve"> include data on sediment discharge they don’t develop an understanding of sediment sources or how they vary with climatic factors. Bartley highlights that understanding terrigenous sources and transport dynamics are critical to understanding aquatic impacts downstream</w:t>
      </w:r>
    </w:p>
  </w:comment>
  <w:comment w:id="9" w:author="Geography" w:date="2014-06-09T11:16:00Z" w:initials="G">
    <w:p w14:paraId="52B22DE0" w14:textId="77777777" w:rsidR="00C615DF" w:rsidRDefault="00C615DF" w:rsidP="00806C21">
      <w:pPr>
        <w:pStyle w:val="CommentText"/>
      </w:pPr>
      <w:r>
        <w:rPr>
          <w:rStyle w:val="CommentReference"/>
        </w:rPr>
        <w:annotationRef/>
      </w:r>
      <w:r>
        <w:t>Good.</w:t>
      </w:r>
    </w:p>
  </w:comment>
  <w:comment w:id="10" w:author="Curt Storlazzi" w:date="2014-06-30T18:05:00Z" w:initials="CS">
    <w:p w14:paraId="1896CBEF" w14:textId="77777777" w:rsidR="00C615DF" w:rsidRDefault="00C615DF" w:rsidP="00806C21">
      <w:pPr>
        <w:pStyle w:val="CommentText"/>
      </w:pPr>
      <w:r>
        <w:rPr>
          <w:rStyle w:val="CommentReference"/>
        </w:rPr>
        <w:annotationRef/>
      </w:r>
      <w:r>
        <w:t>I really don’t like the study area being part of the title – talk about the setting and process in the title; you can put the name after a colon, as it is of little importance to most folks, who don’t work there.</w:t>
      </w:r>
    </w:p>
    <w:p w14:paraId="6C1A5654" w14:textId="77777777" w:rsidR="00C615DF" w:rsidRDefault="00C615DF" w:rsidP="00806C21">
      <w:pPr>
        <w:pStyle w:val="CommentText"/>
      </w:pPr>
    </w:p>
  </w:comment>
  <w:comment w:id="11" w:author="Geography" w:date="2014-06-05T12:51:00Z" w:initials="G">
    <w:p w14:paraId="496ED1CC" w14:textId="77777777" w:rsidR="00C615DF" w:rsidRDefault="00C615DF" w:rsidP="00806C21">
      <w:pPr>
        <w:pStyle w:val="CommentText"/>
      </w:pPr>
      <w:r>
        <w:rPr>
          <w:rStyle w:val="CommentReference"/>
        </w:rPr>
        <w:annotationRef/>
      </w:r>
      <w:r>
        <w:t xml:space="preserve">Do you need </w:t>
      </w:r>
      <w:proofErr w:type="spellStart"/>
      <w:r>
        <w:t>Nuuli</w:t>
      </w:r>
      <w:proofErr w:type="spellEnd"/>
      <w:r>
        <w:t xml:space="preserve"> for the dissertation?</w:t>
      </w:r>
    </w:p>
  </w:comment>
  <w:comment w:id="12" w:author="Alex Messina" w:date="2014-06-05T10:26:00Z" w:initials="AM">
    <w:p w14:paraId="3B734D8F" w14:textId="77777777" w:rsidR="00C615DF" w:rsidRDefault="00C615DF" w:rsidP="00806C21">
      <w:pPr>
        <w:pStyle w:val="CommentText"/>
      </w:pPr>
      <w:r>
        <w:rPr>
          <w:rStyle w:val="CommentReference"/>
        </w:rPr>
        <w:annotationRef/>
      </w:r>
      <w:r>
        <w:t>Probably not but I included it just in case</w:t>
      </w:r>
    </w:p>
  </w:comment>
  <w:comment w:id="14" w:author="Alex Messina" w:date="2014-07-01T17:48:00Z" w:initials="AM">
    <w:p w14:paraId="5173479B" w14:textId="77777777" w:rsidR="00C615DF" w:rsidRDefault="00C615DF" w:rsidP="00806C21">
      <w:pPr>
        <w:pStyle w:val="CommentText"/>
      </w:pPr>
      <w:r>
        <w:rPr>
          <w:rStyle w:val="CommentReference"/>
        </w:rPr>
        <w:annotationRef/>
      </w:r>
      <w:r>
        <w:t>List award numbers</w:t>
      </w:r>
    </w:p>
  </w:comment>
  <w:comment w:id="17" w:author="Geography" w:date="2014-06-05T12:51:00Z" w:initials="G">
    <w:p w14:paraId="4E8EEB49" w14:textId="77777777" w:rsidR="00C615DF" w:rsidRDefault="00C615DF" w:rsidP="00806C21">
      <w:pPr>
        <w:pStyle w:val="CommentText"/>
      </w:pPr>
      <w:r>
        <w:rPr>
          <w:rStyle w:val="CommentReference"/>
        </w:rPr>
        <w:annotationRef/>
      </w:r>
      <w:r>
        <w:t>Good.</w:t>
      </w:r>
    </w:p>
  </w:comment>
  <w:comment w:id="18" w:author="Geography" w:date="2014-06-09T11:31:00Z" w:initials="G">
    <w:p w14:paraId="5BE53186" w14:textId="77777777" w:rsidR="00C615DF" w:rsidRDefault="00C615DF" w:rsidP="00806C21">
      <w:pPr>
        <w:pStyle w:val="CommentText"/>
      </w:pPr>
      <w:r>
        <w:rPr>
          <w:rStyle w:val="CommentReference"/>
        </w:rPr>
        <w:annotationRef/>
      </w:r>
      <w:r>
        <w:t>Good.</w:t>
      </w:r>
    </w:p>
  </w:comment>
  <w:comment w:id="26" w:author="Alex Messina" w:date="2014-06-05T10:34:00Z" w:initials="AM">
    <w:p w14:paraId="02A9D200" w14:textId="77777777" w:rsidR="00C615DF" w:rsidRDefault="00C615DF" w:rsidP="00806C21">
      <w:pPr>
        <w:pStyle w:val="CommentText"/>
      </w:pPr>
      <w:r>
        <w:rPr>
          <w:rStyle w:val="CommentReference"/>
        </w:rPr>
        <w:annotationRef/>
      </w:r>
      <w:r>
        <w:t xml:space="preserve">Yeah the traditional Q-SSC rating curve isn’t useful but I’m not sure what else to call the relationship between area-normalized </w:t>
      </w:r>
      <w:proofErr w:type="spellStart"/>
      <w:r>
        <w:t>SSYev</w:t>
      </w:r>
      <w:proofErr w:type="spellEnd"/>
      <w:r>
        <w:t xml:space="preserve"> vs. Predictor Variable</w:t>
      </w:r>
    </w:p>
  </w:comment>
  <w:comment w:id="30" w:author="Geography" w:date="2014-06-09T11:46:00Z" w:initials="G">
    <w:p w14:paraId="47EA0831" w14:textId="77777777" w:rsidR="00C615DF" w:rsidRDefault="00C615DF" w:rsidP="00806C21">
      <w:pPr>
        <w:pStyle w:val="CommentText"/>
      </w:pPr>
      <w:r>
        <w:rPr>
          <w:rStyle w:val="CommentReference"/>
        </w:rPr>
        <w:annotationRef/>
      </w:r>
      <w:r>
        <w:t>Makes more sense to calculate cumulative load at each location, and DR for the total period of study?</w:t>
      </w:r>
    </w:p>
  </w:comment>
  <w:comment w:id="31" w:author="Alex Messina" w:date="2014-06-27T06:59:00Z" w:initials="AM">
    <w:p w14:paraId="7849107F" w14:textId="77777777" w:rsidR="00C615DF" w:rsidRDefault="00C615DF" w:rsidP="00806C21">
      <w:pPr>
        <w:pStyle w:val="CommentText"/>
      </w:pPr>
      <w:r>
        <w:rPr>
          <w:rStyle w:val="CommentReference"/>
        </w:rPr>
        <w:annotationRef/>
      </w:r>
      <w:r>
        <w:t xml:space="preserve">I thought the idea was to calculate DR for each storm to see what the </w:t>
      </w:r>
      <w:proofErr w:type="spellStart"/>
      <w:r>
        <w:t>relatiohnship</w:t>
      </w:r>
      <w:proofErr w:type="spellEnd"/>
      <w:r>
        <w:t xml:space="preserve"> of DR vs. Storm Size?</w:t>
      </w:r>
    </w:p>
  </w:comment>
  <w:comment w:id="33" w:author="Geography" w:date="2014-06-05T12:51:00Z" w:initials="G">
    <w:p w14:paraId="260AE108" w14:textId="77777777" w:rsidR="00C615DF" w:rsidRDefault="00C615DF" w:rsidP="00806C21">
      <w:pPr>
        <w:pStyle w:val="CommentText"/>
      </w:pPr>
      <w:r>
        <w:rPr>
          <w:rStyle w:val="CommentReference"/>
        </w:rPr>
        <w:annotationRef/>
      </w:r>
      <w:r>
        <w:t xml:space="preserve">I would move this later, after you’ve presented the </w:t>
      </w:r>
      <w:proofErr w:type="spellStart"/>
      <w:r>
        <w:t>SSY_ev</w:t>
      </w:r>
      <w:proofErr w:type="spellEnd"/>
      <w:r>
        <w:t xml:space="preserve"> equation </w:t>
      </w:r>
    </w:p>
  </w:comment>
  <w:comment w:id="34" w:author="Geography" w:date="2014-06-05T12:51:00Z" w:initials="G">
    <w:p w14:paraId="0A67C45B" w14:textId="77777777" w:rsidR="00C615DF" w:rsidRDefault="00C615DF" w:rsidP="00806C21">
      <w:pPr>
        <w:pStyle w:val="CommentText"/>
      </w:pPr>
      <w:r>
        <w:rPr>
          <w:rStyle w:val="CommentReference"/>
        </w:rPr>
        <w:annotationRef/>
      </w:r>
      <w:r>
        <w:t>Only to March?  Isn’t Jameson continuing through fall?</w:t>
      </w:r>
    </w:p>
  </w:comment>
  <w:comment w:id="35" w:author="Alex Messina" w:date="2014-06-05T10:49:00Z" w:initials="AM">
    <w:p w14:paraId="49E47F5F" w14:textId="77777777" w:rsidR="00C615DF" w:rsidRDefault="00C615DF" w:rsidP="00806C21">
      <w:pPr>
        <w:pStyle w:val="CommentText"/>
      </w:pPr>
      <w:r>
        <w:rPr>
          <w:rStyle w:val="CommentReference"/>
        </w:rPr>
        <w:annotationRef/>
      </w:r>
      <w:r>
        <w:t>Jameson is continuing through summer and I’m continuing through fall but didn’t want to count my chickens just yet</w:t>
      </w:r>
    </w:p>
  </w:comment>
  <w:comment w:id="36" w:author="Alex Messina" w:date="2014-06-09T11:52:00Z" w:initials="AM">
    <w:p w14:paraId="5DF72EB6" w14:textId="77777777" w:rsidR="00C615DF" w:rsidRDefault="00C615DF" w:rsidP="00806C21">
      <w:pPr>
        <w:pStyle w:val="CommentText"/>
      </w:pPr>
      <w:r>
        <w:rPr>
          <w:rStyle w:val="CommentReference"/>
        </w:rPr>
        <w:annotationRef/>
      </w:r>
      <w:r>
        <w:t>Will have to fill this in later, no idea</w:t>
      </w:r>
    </w:p>
  </w:comment>
  <w:comment w:id="41" w:author="Geography" w:date="2014-06-13T11:36:00Z" w:initials="G">
    <w:p w14:paraId="1EA427D6" w14:textId="77777777" w:rsidR="00C615DF" w:rsidRDefault="00C615DF" w:rsidP="00726A7A">
      <w:pPr>
        <w:pStyle w:val="CommentText"/>
      </w:pPr>
      <w:r>
        <w:rPr>
          <w:rStyle w:val="CommentReference"/>
        </w:rPr>
        <w:annotationRef/>
      </w:r>
      <w:r>
        <w:t>Nice intro.</w:t>
      </w:r>
    </w:p>
  </w:comment>
  <w:comment w:id="42" w:author="Geography" w:date="2014-06-13T11:36:00Z" w:initials="G">
    <w:p w14:paraId="035F4A11" w14:textId="77777777" w:rsidR="00C615DF" w:rsidRDefault="00C615DF" w:rsidP="00806C21">
      <w:pPr>
        <w:pStyle w:val="CommentText"/>
      </w:pPr>
      <w:r>
        <w:rPr>
          <w:rStyle w:val="CommentReference"/>
        </w:rPr>
        <w:annotationRef/>
      </w:r>
      <w:r>
        <w:t xml:space="preserve">?  </w:t>
      </w:r>
      <w:proofErr w:type="gramStart"/>
      <w:r>
        <w:t>is</w:t>
      </w:r>
      <w:proofErr w:type="gramEnd"/>
      <w:r>
        <w:t xml:space="preserve"> that a common term?  Steep volcanic?</w:t>
      </w:r>
    </w:p>
  </w:comment>
  <w:comment w:id="43" w:author="Alex Messina" w:date="2014-06-27T07:04:00Z" w:initials="AM">
    <w:p w14:paraId="79A92DA3" w14:textId="77777777" w:rsidR="00C615DF" w:rsidRDefault="00C615DF" w:rsidP="00806C21">
      <w:pPr>
        <w:pStyle w:val="CommentText"/>
      </w:pPr>
      <w:r>
        <w:rPr>
          <w:rStyle w:val="CommentReference"/>
        </w:rPr>
        <w:annotationRef/>
      </w:r>
      <w:r>
        <w:t>I think it is a common term. It is intended to contrast with low-lying atoll environments</w:t>
      </w:r>
    </w:p>
  </w:comment>
  <w:comment w:id="46" w:author="Geography" w:date="2014-06-13T11:48:00Z" w:initials="G">
    <w:p w14:paraId="6A48C0A5" w14:textId="77777777" w:rsidR="00C615DF" w:rsidRDefault="00C615DF" w:rsidP="00806C21">
      <w:pPr>
        <w:pStyle w:val="CommentText"/>
      </w:pPr>
      <w:r>
        <w:rPr>
          <w:rStyle w:val="CommentReference"/>
        </w:rPr>
        <w:annotationRef/>
      </w:r>
      <w:r>
        <w:t>Is that based on grab samples?</w:t>
      </w:r>
    </w:p>
  </w:comment>
  <w:comment w:id="47" w:author="Alex Messina" w:date="2014-06-27T07:05:00Z" w:initials="AM">
    <w:p w14:paraId="041372A8" w14:textId="77777777" w:rsidR="00C615DF" w:rsidRDefault="00C615DF" w:rsidP="00806C21">
      <w:pPr>
        <w:pStyle w:val="CommentText"/>
      </w:pPr>
      <w:r>
        <w:rPr>
          <w:rStyle w:val="CommentReference"/>
        </w:rPr>
        <w:annotationRef/>
      </w:r>
      <w:r>
        <w:t>Yes, I got two grab samples from the plume during a storm while I was out doing the drifters.</w:t>
      </w:r>
    </w:p>
  </w:comment>
  <w:comment w:id="49" w:author="Geography" w:date="2014-06-13T11:49:00Z" w:initials="G">
    <w:p w14:paraId="79223C0B" w14:textId="77777777" w:rsidR="00C615DF" w:rsidRDefault="00C615DF" w:rsidP="00806C21">
      <w:pPr>
        <w:pStyle w:val="CommentText"/>
      </w:pPr>
      <w:r>
        <w:rPr>
          <w:rStyle w:val="CommentReference"/>
        </w:rPr>
        <w:annotationRef/>
      </w:r>
      <w:proofErr w:type="gramStart"/>
      <w:r>
        <w:t>o</w:t>
      </w:r>
      <w:proofErr w:type="gramEnd"/>
      <w:r>
        <w:t xml:space="preserve"> we know it’s significant?  Personal observation?</w:t>
      </w:r>
    </w:p>
  </w:comment>
  <w:comment w:id="48" w:author="Alex Messina" w:date="2014-06-27T07:05:00Z" w:initials="AM">
    <w:p w14:paraId="316667DC" w14:textId="77777777" w:rsidR="00C615DF" w:rsidRDefault="00C615DF" w:rsidP="00806C21">
      <w:pPr>
        <w:pStyle w:val="CommentText"/>
      </w:pPr>
      <w:r>
        <w:rPr>
          <w:rStyle w:val="CommentReference"/>
        </w:rPr>
        <w:annotationRef/>
      </w:r>
      <w:r>
        <w:t>Field observation. You can’t see through it but no I didn’t measure PAR or insolation</w:t>
      </w:r>
    </w:p>
  </w:comment>
  <w:comment w:id="50" w:author="Geography" w:date="2014-06-13T11:49:00Z" w:initials="G">
    <w:p w14:paraId="40AB321F" w14:textId="77777777" w:rsidR="00C615DF" w:rsidRDefault="00C615DF" w:rsidP="00806C21">
      <w:pPr>
        <w:pStyle w:val="CommentText"/>
      </w:pPr>
      <w:r>
        <w:rPr>
          <w:rStyle w:val="CommentReference"/>
        </w:rPr>
        <w:annotationRef/>
      </w:r>
      <w:r>
        <w:t>Good.</w:t>
      </w:r>
    </w:p>
  </w:comment>
  <w:comment w:id="55" w:author="Geography" w:date="2014-06-13T11:53:00Z" w:initials="G">
    <w:p w14:paraId="02AEA8E1" w14:textId="77777777" w:rsidR="00C615DF" w:rsidRDefault="00C615DF" w:rsidP="00806C21">
      <w:pPr>
        <w:pStyle w:val="CommentText"/>
      </w:pPr>
      <w:r>
        <w:rPr>
          <w:rStyle w:val="CommentReference"/>
        </w:rPr>
        <w:annotationRef/>
      </w:r>
      <w:r>
        <w:t>Can this question be made more general (less about Faga’alu in particular?</w:t>
      </w:r>
    </w:p>
    <w:p w14:paraId="01917C82" w14:textId="77777777" w:rsidR="00C615DF" w:rsidRDefault="00C615DF" w:rsidP="00806C21">
      <w:pPr>
        <w:pStyle w:val="CommentText"/>
      </w:pPr>
    </w:p>
    <w:p w14:paraId="4562469E" w14:textId="77777777" w:rsidR="00C615DF" w:rsidRDefault="00C615DF" w:rsidP="00806C21">
      <w:pPr>
        <w:pStyle w:val="CommentText"/>
      </w:pPr>
      <w:r>
        <w:t>“</w:t>
      </w:r>
      <w:r w:rsidRPr="00703BBA">
        <w:t>What is the residence time of ocean water over</w:t>
      </w:r>
      <w:r>
        <w:t xml:space="preserve"> different parts of a reef flat?”</w:t>
      </w:r>
    </w:p>
    <w:p w14:paraId="663BFF7F" w14:textId="77777777" w:rsidR="00C615DF" w:rsidRDefault="00C615DF" w:rsidP="00806C21">
      <w:pPr>
        <w:pStyle w:val="CommentText"/>
      </w:pPr>
    </w:p>
    <w:p w14:paraId="26C58BA5" w14:textId="77777777" w:rsidR="00C615DF" w:rsidRDefault="00C615DF" w:rsidP="00806C21">
      <w:pPr>
        <w:pStyle w:val="CommentText"/>
      </w:pPr>
      <w:r>
        <w:t>That’s still not quite a scientific question, which should be more about process.  E.g. if the answer is “3 days”, then what have you learned?  What’s the associated hypothesis?</w:t>
      </w:r>
    </w:p>
  </w:comment>
  <w:comment w:id="56" w:author="Alex Messina" w:date="2014-06-27T07:08:00Z" w:initials="AM">
    <w:p w14:paraId="038B10FC" w14:textId="77777777" w:rsidR="00C615DF" w:rsidRDefault="00C615DF" w:rsidP="00806C21">
      <w:pPr>
        <w:pStyle w:val="CommentText"/>
      </w:pPr>
      <w:r>
        <w:rPr>
          <w:rStyle w:val="CommentReference"/>
        </w:rPr>
        <w:annotationRef/>
      </w:r>
      <w:r>
        <w:t>This is a specific measurement of waves</w:t>
      </w:r>
    </w:p>
    <w:p w14:paraId="09175770" w14:textId="77777777" w:rsidR="00C615DF" w:rsidRDefault="00C615DF" w:rsidP="00806C21">
      <w:pPr>
        <w:pStyle w:val="CommentText"/>
      </w:pPr>
      <w:r>
        <w:t>“</w:t>
      </w:r>
      <w:r w:rsidRPr="008856E6">
        <w:t>Significant Wave Height is the average height (meters) of the highest one-third of the waves during a 20 minute sampling period.</w:t>
      </w:r>
      <w:r>
        <w:t>”</w:t>
      </w:r>
    </w:p>
    <w:p w14:paraId="5F820687" w14:textId="77777777" w:rsidR="00C615DF" w:rsidRDefault="00C615DF" w:rsidP="00806C21">
      <w:pPr>
        <w:pStyle w:val="CommentText"/>
      </w:pPr>
    </w:p>
  </w:comment>
  <w:comment w:id="60" w:author="Geography" w:date="2014-06-13T12:01:00Z" w:initials="G">
    <w:p w14:paraId="1A4154A5" w14:textId="77777777" w:rsidR="00C615DF" w:rsidRDefault="00C615DF" w:rsidP="00806C21">
      <w:pPr>
        <w:pStyle w:val="CommentText"/>
      </w:pPr>
      <w:r>
        <w:rPr>
          <w:rStyle w:val="CommentReference"/>
        </w:rPr>
        <w:annotationRef/>
      </w:r>
      <w:r>
        <w:t>At large spatial scales?</w:t>
      </w:r>
    </w:p>
  </w:comment>
  <w:comment w:id="61" w:author="Alex Messina" w:date="2014-06-27T07:19:00Z" w:initials="AM">
    <w:p w14:paraId="5758EB1F" w14:textId="77777777" w:rsidR="00C615DF" w:rsidRDefault="00C615DF" w:rsidP="00806C21">
      <w:pPr>
        <w:pStyle w:val="CommentText"/>
      </w:pPr>
      <w:r>
        <w:rPr>
          <w:rStyle w:val="CommentReference"/>
        </w:rPr>
        <w:annotationRef/>
      </w:r>
      <w:r>
        <w:t>At all spatial scales I would imagine. RS methods just answer different questions than we’re asking</w:t>
      </w:r>
    </w:p>
  </w:comment>
  <w:comment w:id="62" w:author="Geography" w:date="2014-06-13T12:02:00Z" w:initials="G">
    <w:p w14:paraId="0940F269" w14:textId="77777777" w:rsidR="00C615DF" w:rsidRDefault="00C615DF" w:rsidP="00806C21">
      <w:pPr>
        <w:pStyle w:val="CommentText"/>
      </w:pPr>
      <w:r>
        <w:rPr>
          <w:rStyle w:val="CommentReference"/>
        </w:rPr>
        <w:annotationRef/>
      </w:r>
      <w:r>
        <w:t>Good.</w:t>
      </w:r>
    </w:p>
  </w:comment>
  <w:comment w:id="63" w:author="Geography" w:date="2014-06-13T14:38:00Z" w:initials="G">
    <w:p w14:paraId="336B7FEE" w14:textId="77777777" w:rsidR="00C615DF" w:rsidRDefault="00C615DF" w:rsidP="008554A4">
      <w:pPr>
        <w:pStyle w:val="CommentText"/>
      </w:pPr>
      <w:r>
        <w:rPr>
          <w:rStyle w:val="CommentReference"/>
        </w:rPr>
        <w:annotationRef/>
      </w:r>
      <w:r>
        <w:t>My attempt to explain what an EOF is and what it would look like in your analysis.</w:t>
      </w:r>
    </w:p>
    <w:p w14:paraId="3E17A6DA" w14:textId="77777777" w:rsidR="00C615DF" w:rsidRDefault="00C615DF" w:rsidP="008554A4">
      <w:pPr>
        <w:pStyle w:val="CommentText"/>
      </w:pPr>
    </w:p>
    <w:p w14:paraId="2C68C76C" w14:textId="77777777" w:rsidR="00C615DF" w:rsidRDefault="00C615DF" w:rsidP="008554A4">
      <w:pPr>
        <w:pStyle w:val="CommentText"/>
      </w:pPr>
      <w:r>
        <w:t xml:space="preserve">What will you do with the EOFs and the loading values once you have them?  Can you correlate the </w:t>
      </w:r>
      <w:proofErr w:type="spellStart"/>
      <w:r>
        <w:t>eigenfunctions</w:t>
      </w:r>
      <w:proofErr w:type="spellEnd"/>
      <w:r>
        <w:t xml:space="preserve"> and/or eigenvalues (loading values) with wave, wind, and tide variables? That might allow you to calculate the whole flow field for any combination of wave, wind and tide.</w:t>
      </w:r>
    </w:p>
  </w:comment>
  <w:comment w:id="64" w:author="Geography" w:date="2014-06-13T14:34:00Z" w:initials="G">
    <w:p w14:paraId="4AB745FD" w14:textId="77777777" w:rsidR="00C615DF" w:rsidRDefault="00C615DF" w:rsidP="008554A4">
      <w:pPr>
        <w:pStyle w:val="CommentText"/>
      </w:pPr>
      <w:r>
        <w:rPr>
          <w:rStyle w:val="CommentReference"/>
        </w:rPr>
        <w:annotationRef/>
      </w:r>
      <w:r>
        <w:t>Refs on EOF application in drifter measurements?</w:t>
      </w:r>
    </w:p>
  </w:comment>
  <w:comment w:id="65" w:author="Geography" w:date="2014-06-13T14:45:00Z" w:initials="G">
    <w:p w14:paraId="1BA05A13" w14:textId="77777777" w:rsidR="00C615DF" w:rsidRDefault="00C615DF" w:rsidP="00806C21">
      <w:pPr>
        <w:pStyle w:val="CommentText"/>
      </w:pPr>
      <w:r>
        <w:rPr>
          <w:rStyle w:val="CommentReference"/>
        </w:rPr>
        <w:annotationRef/>
      </w:r>
      <w:r>
        <w:t xml:space="preserve">Can you describe how you will identify the </w:t>
      </w:r>
      <w:proofErr w:type="spellStart"/>
      <w:r>
        <w:t>endmembers</w:t>
      </w:r>
      <w:proofErr w:type="spellEnd"/>
      <w:r>
        <w:t xml:space="preserve">? </w:t>
      </w:r>
    </w:p>
    <w:p w14:paraId="71AC39A8" w14:textId="77777777" w:rsidR="00C615DF" w:rsidRDefault="00C615DF" w:rsidP="00806C21">
      <w:pPr>
        <w:pStyle w:val="CommentText"/>
      </w:pPr>
    </w:p>
    <w:p w14:paraId="772CC90E" w14:textId="77777777" w:rsidR="00C615DF" w:rsidRDefault="00C615DF" w:rsidP="00806C21">
      <w:pPr>
        <w:pStyle w:val="CommentText"/>
      </w:pPr>
      <w:r>
        <w:t>Will “wind driven” just be the day with highest wind?  Etc.</w:t>
      </w:r>
    </w:p>
    <w:p w14:paraId="0C2A1500" w14:textId="77777777" w:rsidR="00C615DF" w:rsidRDefault="00C615DF" w:rsidP="00806C21">
      <w:pPr>
        <w:pStyle w:val="CommentText"/>
      </w:pPr>
    </w:p>
    <w:p w14:paraId="45745EAA" w14:textId="77777777" w:rsidR="00C615DF" w:rsidRDefault="00C615DF" w:rsidP="00806C21">
      <w:pPr>
        <w:pStyle w:val="CommentText"/>
      </w:pPr>
      <w:r>
        <w:t xml:space="preserve">Can you visualize the data in a plot to identify end-members?  Maybe a scatterplot of Wind and Wave, with symbol size indicating tide height?  Or some variant of that?  </w:t>
      </w:r>
    </w:p>
    <w:p w14:paraId="1C608C68" w14:textId="77777777" w:rsidR="00C615DF" w:rsidRDefault="00C615DF" w:rsidP="00806C21">
      <w:pPr>
        <w:pStyle w:val="CommentText"/>
      </w:pPr>
    </w:p>
    <w:p w14:paraId="3EF733CB" w14:textId="77777777" w:rsidR="00C615DF" w:rsidRDefault="00C615DF" w:rsidP="00806C21">
      <w:pPr>
        <w:pStyle w:val="CommentText"/>
      </w:pPr>
      <w:r>
        <w:t>It’s not dissimilar from selecting wet and dry in SEBAL, I suppose.</w:t>
      </w:r>
    </w:p>
  </w:comment>
  <w:comment w:id="66" w:author="Geography" w:date="2014-06-13T14:30:00Z" w:initials="G">
    <w:p w14:paraId="2C8ACD90" w14:textId="77777777" w:rsidR="00C615DF" w:rsidRDefault="00C615DF" w:rsidP="00806C21">
      <w:pPr>
        <w:pStyle w:val="CommentText"/>
      </w:pPr>
      <w:r>
        <w:rPr>
          <w:rStyle w:val="CommentReference"/>
        </w:rPr>
        <w:annotationRef/>
      </w:r>
      <w:r>
        <w:t>Like if wave height is uncorrelated with residence time?</w:t>
      </w:r>
    </w:p>
  </w:comment>
  <w:comment w:id="67" w:author="Alex Messina" w:date="2014-06-27T07:21:00Z" w:initials="AM">
    <w:p w14:paraId="63FCC67B" w14:textId="77777777" w:rsidR="00C615DF" w:rsidRDefault="00C615DF" w:rsidP="00806C21">
      <w:pPr>
        <w:pStyle w:val="CommentText"/>
      </w:pPr>
      <w:r>
        <w:rPr>
          <w:rStyle w:val="CommentReference"/>
        </w:rPr>
        <w:annotationRef/>
      </w:r>
      <w:r>
        <w:t xml:space="preserve">Yes. </w:t>
      </w:r>
    </w:p>
  </w:comment>
  <w:comment w:id="68" w:author="Geography" w:date="2014-06-13T12:04:00Z" w:initials="G">
    <w:p w14:paraId="73574D39" w14:textId="77777777" w:rsidR="00C615DF" w:rsidRDefault="00C615DF" w:rsidP="00806C21">
      <w:pPr>
        <w:pStyle w:val="CommentText"/>
      </w:pPr>
      <w:r>
        <w:rPr>
          <w:rStyle w:val="CommentReference"/>
        </w:rPr>
        <w:annotationRef/>
      </w:r>
      <w:r>
        <w:t>This should be general at this point; you haven’t talked about your point density yet.</w:t>
      </w:r>
    </w:p>
  </w:comment>
  <w:comment w:id="69" w:author="Geography" w:date="2014-06-13T14:27:00Z" w:initials="G">
    <w:p w14:paraId="773A7D2A" w14:textId="77777777" w:rsidR="00C615DF" w:rsidRDefault="00C615DF" w:rsidP="00806C21">
      <w:pPr>
        <w:pStyle w:val="CommentText"/>
      </w:pPr>
      <w:r>
        <w:rPr>
          <w:rStyle w:val="CommentReference"/>
        </w:rPr>
        <w:annotationRef/>
      </w:r>
      <w:r>
        <w:t>As what function of flow speed?  Or just “as average flow speed”?</w:t>
      </w:r>
    </w:p>
  </w:comment>
  <w:comment w:id="70" w:author="Alex Messina" w:date="2014-06-27T07:23:00Z" w:initials="AM">
    <w:p w14:paraId="19E09F09" w14:textId="77777777" w:rsidR="00C615DF" w:rsidRDefault="00C615DF" w:rsidP="00806C21">
      <w:pPr>
        <w:pStyle w:val="CommentText"/>
      </w:pPr>
      <w:r>
        <w:rPr>
          <w:rStyle w:val="CommentReference"/>
        </w:rPr>
        <w:annotationRef/>
      </w:r>
      <w:r>
        <w:t>Average flow speed through the cell, calculated as the average of all drifter movements over a specific time</w:t>
      </w:r>
    </w:p>
  </w:comment>
  <w:comment w:id="77" w:author="Geography" w:date="2014-06-13T14:42:00Z" w:initials="G">
    <w:p w14:paraId="197FC660" w14:textId="77777777" w:rsidR="00C615DF" w:rsidRDefault="00C615DF" w:rsidP="00806C21">
      <w:pPr>
        <w:pStyle w:val="CommentText"/>
      </w:pPr>
      <w:r>
        <w:rPr>
          <w:rStyle w:val="CommentReference"/>
        </w:rPr>
        <w:annotationRef/>
      </w:r>
      <w:r>
        <w:sym w:font="Wingdings" w:char="F04A"/>
      </w:r>
    </w:p>
  </w:comment>
  <w:comment w:id="79" w:author="Geography" w:date="2014-06-13T14:43:00Z" w:initials="G">
    <w:p w14:paraId="55EA1E80" w14:textId="77777777" w:rsidR="00C615DF" w:rsidRDefault="00C615DF" w:rsidP="00806C21">
      <w:pPr>
        <w:pStyle w:val="CommentText"/>
      </w:pPr>
      <w:r>
        <w:rPr>
          <w:rStyle w:val="CommentReference"/>
        </w:rPr>
        <w:annotationRef/>
      </w:r>
      <w:r>
        <w:t>Clarify.  Unidirectional in what sense?  The direction will differ on the n and s reef</w:t>
      </w:r>
      <w:proofErr w:type="gramStart"/>
      <w:r>
        <w:t>..</w:t>
      </w:r>
      <w:proofErr w:type="gramEnd"/>
    </w:p>
  </w:comment>
  <w:comment w:id="80" w:author="Geography" w:date="2014-06-13T14:47:00Z" w:initials="G">
    <w:p w14:paraId="11A0F53C" w14:textId="77777777" w:rsidR="00C615DF" w:rsidRDefault="00C615DF" w:rsidP="00806C21">
      <w:pPr>
        <w:pStyle w:val="CommentText"/>
      </w:pPr>
      <w:r>
        <w:rPr>
          <w:rStyle w:val="CommentReference"/>
        </w:rPr>
        <w:annotationRef/>
      </w:r>
      <w:r>
        <w:t xml:space="preserve">Is that surprising, if the </w:t>
      </w:r>
      <w:proofErr w:type="spellStart"/>
      <w:r>
        <w:t>planimetric</w:t>
      </w:r>
      <w:proofErr w:type="spellEnd"/>
      <w:r>
        <w:t xml:space="preserve"> area of flow is lower over the northern reef?  Is it much deeper there?</w:t>
      </w:r>
    </w:p>
  </w:comment>
  <w:comment w:id="82" w:author="Geography" w:date="2014-07-02T21:19:00Z" w:initials="G">
    <w:p w14:paraId="66ECC561" w14:textId="77777777" w:rsidR="00C615DF" w:rsidRDefault="00C615DF" w:rsidP="00806C21">
      <w:pPr>
        <w:pStyle w:val="CommentText"/>
      </w:pPr>
      <w:r>
        <w:rPr>
          <w:rStyle w:val="CommentReference"/>
        </w:rPr>
        <w:annotationRef/>
      </w:r>
      <w:r>
        <w:t xml:space="preserve">This change </w:t>
      </w:r>
      <w:proofErr w:type="spellStart"/>
      <w:r>
        <w:t>int</w:t>
      </w:r>
      <w:proofErr w:type="spellEnd"/>
      <w:r>
        <w:t xml:space="preserve"> title emphasizes the processes to be investigated.  The top-down part is secondary in my view…</w:t>
      </w:r>
    </w:p>
  </w:comment>
  <w:comment w:id="84" w:author="Curt Storlazzi" w:date="2014-07-03T12:31:00Z" w:initials="CS">
    <w:p w14:paraId="330738B6" w14:textId="77777777" w:rsidR="00C615DF" w:rsidRDefault="00C615DF" w:rsidP="00430F4E">
      <w:pPr>
        <w:pStyle w:val="CommentText"/>
      </w:pPr>
      <w:r>
        <w:rPr>
          <w:rStyle w:val="CommentReference"/>
        </w:rPr>
        <w:annotationRef/>
      </w:r>
      <w:r>
        <w:t>Hanalei Bay drains the wettest point on earth, so this is not a valid statement. Hanalei River probably puts out 2-3 orders of magnitude more water and sediment, too.</w:t>
      </w:r>
    </w:p>
  </w:comment>
  <w:comment w:id="85" w:author="Geography" w:date="2014-07-02T21:26:00Z" w:initials="G">
    <w:p w14:paraId="79428AF0" w14:textId="77777777" w:rsidR="00C615DF" w:rsidRDefault="00C615DF" w:rsidP="00806C21">
      <w:pPr>
        <w:pStyle w:val="CommentText"/>
      </w:pPr>
      <w:r>
        <w:rPr>
          <w:rStyle w:val="CommentReference"/>
        </w:rPr>
        <w:annotationRef/>
      </w:r>
      <w:r>
        <w:t xml:space="preserve">What about </w:t>
      </w:r>
      <w:proofErr w:type="spellStart"/>
      <w:r>
        <w:t>sed</w:t>
      </w:r>
      <w:proofErr w:type="spellEnd"/>
      <w:r>
        <w:t xml:space="preserve"> pods?</w:t>
      </w:r>
    </w:p>
    <w:p w14:paraId="08D90CF5" w14:textId="77777777" w:rsidR="00C615DF" w:rsidRDefault="00C615DF" w:rsidP="00806C21">
      <w:pPr>
        <w:pStyle w:val="CommentText"/>
      </w:pPr>
    </w:p>
    <w:p w14:paraId="09D2B88C" w14:textId="77777777" w:rsidR="00C615DF" w:rsidRDefault="00C615DF" w:rsidP="00806C21">
      <w:pPr>
        <w:pStyle w:val="CommentText"/>
      </w:pPr>
      <w:r>
        <w:t>This section is titled “measuring sediment accumulation” but the second ½ is about relating sedimentation to coral health.  I think you could shorten the second half, starting with “it is difficult”, to 1-2 sentences, and end with the last sentence “While the..”.</w:t>
      </w:r>
    </w:p>
  </w:comment>
  <w:comment w:id="86" w:author="Curt Storlazzi" w:date="2014-07-03T12:28:00Z" w:initials="CS">
    <w:p w14:paraId="73FE8668" w14:textId="77777777" w:rsidR="00C615DF" w:rsidRDefault="00C615DF" w:rsidP="00806C21">
      <w:pPr>
        <w:pStyle w:val="CommentText"/>
      </w:pPr>
      <w:r>
        <w:rPr>
          <w:rStyle w:val="CommentReference"/>
        </w:rPr>
        <w:annotationRef/>
      </w:r>
      <w:r>
        <w:t>Gardner (1980) says nothing about coral reefs….</w:t>
      </w:r>
    </w:p>
  </w:comment>
  <w:comment w:id="87" w:author="Alex Messina" w:date="2014-07-03T10:34:00Z" w:initials="AM">
    <w:p w14:paraId="067742CA" w14:textId="77777777" w:rsidR="00C615DF" w:rsidRDefault="00C615DF" w:rsidP="00806C21">
      <w:pPr>
        <w:pStyle w:val="CommentText"/>
      </w:pPr>
      <w:r>
        <w:rPr>
          <w:rStyle w:val="CommentReference"/>
        </w:rPr>
        <w:annotationRef/>
      </w:r>
      <w:r>
        <w:t>Deleted, I had it in there as the earliest reference I knew of using tube traps to collect sediment</w:t>
      </w:r>
    </w:p>
  </w:comment>
  <w:comment w:id="89" w:author="Geography" w:date="2014-07-02T21:30:00Z" w:initials="G">
    <w:p w14:paraId="572A1CE8" w14:textId="77777777" w:rsidR="00C615DF" w:rsidRDefault="00C615DF" w:rsidP="00C615DF">
      <w:pPr>
        <w:pStyle w:val="CommentText"/>
      </w:pPr>
      <w:r>
        <w:rPr>
          <w:rStyle w:val="CommentReference"/>
        </w:rPr>
        <w:annotationRef/>
      </w:r>
      <w:r>
        <w:t xml:space="preserve">Is this figure based on </w:t>
      </w:r>
      <w:proofErr w:type="spellStart"/>
      <w:r>
        <w:t>Draut</w:t>
      </w:r>
      <w:proofErr w:type="spellEnd"/>
      <w:r>
        <w:t xml:space="preserve">?  Did he hypothesize that there is monthly phasing like this?  If not, you should take credit for it! </w:t>
      </w:r>
    </w:p>
  </w:comment>
  <w:comment w:id="90" w:author="Alex Messina" w:date="2014-07-03T06:31:00Z" w:initials="AM">
    <w:p w14:paraId="05A3C51B" w14:textId="77777777" w:rsidR="00C615DF" w:rsidRDefault="00C615DF" w:rsidP="00C615DF">
      <w:pPr>
        <w:pStyle w:val="CommentText"/>
      </w:pPr>
      <w:r>
        <w:rPr>
          <w:rStyle w:val="CommentReference"/>
        </w:rPr>
        <w:annotationRef/>
      </w:r>
      <w:r>
        <w:t>Yes, there is a similar figure of illustrating phasing of river discharge and swell height in a tropical and a temperate catchment</w:t>
      </w:r>
    </w:p>
  </w:comment>
  <w:comment w:id="93" w:author="Geography" w:date="2013-12-07T04:47:00Z" w:initials="G">
    <w:p w14:paraId="1ACC0DBC" w14:textId="77777777" w:rsidR="00C615DF" w:rsidRDefault="00C615DF" w:rsidP="00806C21">
      <w:pPr>
        <w:pStyle w:val="CommentText"/>
      </w:pPr>
      <w:r>
        <w:rPr>
          <w:rStyle w:val="CommentReference"/>
        </w:rPr>
        <w:annotationRef/>
      </w:r>
      <w:r>
        <w:t>Tubes measure gross, pads net, right?</w:t>
      </w:r>
    </w:p>
  </w:comment>
  <w:comment w:id="94" w:author="Alex Messina" w:date="2014-07-03T07:05:00Z" w:initials="AM">
    <w:p w14:paraId="21379E2B" w14:textId="77777777" w:rsidR="00C615DF" w:rsidRDefault="00C615DF" w:rsidP="00806C21">
      <w:pPr>
        <w:pStyle w:val="CommentText"/>
      </w:pPr>
      <w:r>
        <w:rPr>
          <w:rStyle w:val="CommentReference"/>
        </w:rPr>
        <w:annotationRef/>
      </w:r>
      <w:r>
        <w:t>That’s the consensus from the literature but Curt will probably argue that tubes overestimate gross sedimentation by altering flow speeds and allowing more sediment to settle</w:t>
      </w:r>
    </w:p>
  </w:comment>
  <w:comment w:id="95" w:author="Curt Storlazzi" w:date="2014-07-03T12:33:00Z" w:initials="CS">
    <w:p w14:paraId="6DBBAC4A" w14:textId="77777777" w:rsidR="00C615DF" w:rsidRDefault="00C615DF" w:rsidP="00806C21">
      <w:pPr>
        <w:pStyle w:val="CommentText"/>
      </w:pPr>
      <w:r>
        <w:rPr>
          <w:rStyle w:val="CommentReference"/>
        </w:rPr>
        <w:annotationRef/>
      </w:r>
      <w:r>
        <w:t>Are storms characteristic of both seasons, or you get far-field swell and waves one season and rainfall and storm waves another season?</w:t>
      </w:r>
    </w:p>
  </w:comment>
  <w:comment w:id="96" w:author="Alex Messina" w:date="2014-07-03T10:46:00Z" w:initials="AM">
    <w:p w14:paraId="53CD7676" w14:textId="77777777" w:rsidR="00C615DF" w:rsidRDefault="00C615DF" w:rsidP="00806C21">
      <w:pPr>
        <w:pStyle w:val="CommentText"/>
      </w:pPr>
      <w:r>
        <w:rPr>
          <w:rStyle w:val="CommentReference"/>
        </w:rPr>
        <w:annotationRef/>
      </w:r>
      <w:r>
        <w:t xml:space="preserve">Like 60% of the rain comes in the “wet season” and the other 40% in the “dry season” so the rainfall is only weakly seasonal. Far-field swell is also only weakly seasonal </w:t>
      </w:r>
      <w:proofErr w:type="gramStart"/>
      <w:r>
        <w:t>but  more</w:t>
      </w:r>
      <w:proofErr w:type="gramEnd"/>
      <w:r>
        <w:t xml:space="preserve"> so than rainfall. South swells are bigger and more frequent in the “dry season” and also </w:t>
      </w:r>
      <w:proofErr w:type="spellStart"/>
      <w:r>
        <w:t>tradewind</w:t>
      </w:r>
      <w:proofErr w:type="spellEnd"/>
      <w:r>
        <w:t xml:space="preserve"> generated short period swell is much greater in the dry </w:t>
      </w:r>
      <w:proofErr w:type="spellStart"/>
      <w:r>
        <w:t>seson</w:t>
      </w:r>
      <w:proofErr w:type="spellEnd"/>
    </w:p>
  </w:comment>
  <w:comment w:id="101" w:author="Geography" w:date="2014-07-02T21:39:00Z" w:initials="G">
    <w:p w14:paraId="53859B7D" w14:textId="77777777" w:rsidR="00C615DF" w:rsidRDefault="00C615DF" w:rsidP="00806C21">
      <w:pPr>
        <w:pStyle w:val="CommentText"/>
      </w:pPr>
      <w:r>
        <w:rPr>
          <w:rStyle w:val="CommentReference"/>
        </w:rPr>
        <w:annotationRef/>
      </w:r>
      <w:r>
        <w:t>Don’t the temporal patterns go against the hypothesis?  There are high rates in May-Jun, lowest in Feb-Mar…</w:t>
      </w:r>
    </w:p>
  </w:comment>
  <w:comment w:id="102" w:author="Alex Messina" w:date="2014-07-03T06:35:00Z" w:initials="AM">
    <w:p w14:paraId="47AADE7B" w14:textId="77777777" w:rsidR="00C615DF" w:rsidRDefault="00C615DF" w:rsidP="00806C21">
      <w:pPr>
        <w:pStyle w:val="CommentText"/>
      </w:pPr>
      <w:r>
        <w:rPr>
          <w:rStyle w:val="CommentReference"/>
        </w:rPr>
        <w:annotationRef/>
      </w:r>
      <w:r>
        <w:t>These are total sediment accumulation, not analyzed for composition so some may be carbonate. The pink JUNst13 is from a 4 day deployment coinciding with a large storm and quiescent ocean conditions. Just happened to be calm waves during that time.</w:t>
      </w:r>
    </w:p>
    <w:p w14:paraId="0125E6E2" w14:textId="77777777" w:rsidR="00C615DF" w:rsidRDefault="00C615DF" w:rsidP="00806C21">
      <w:pPr>
        <w:pStyle w:val="CommentText"/>
      </w:pPr>
      <w:r>
        <w:t>This is also why it’s necessary to test the hypotheses against actual data.</w:t>
      </w:r>
    </w:p>
  </w:comment>
  <w:comment w:id="104" w:author="Curt Storlazzi" w:date="2014-07-03T12:36:00Z" w:initials="CS">
    <w:p w14:paraId="2617298B" w14:textId="77777777" w:rsidR="00C615DF" w:rsidRDefault="00C615DF" w:rsidP="00806C21">
      <w:pPr>
        <w:pStyle w:val="CommentText"/>
      </w:pPr>
      <w:r>
        <w:rPr>
          <w:rStyle w:val="CommentReference"/>
        </w:rPr>
        <w:annotationRef/>
      </w:r>
      <w:r>
        <w:t>See comment above RE: Gardner 1980 paper applicability</w:t>
      </w:r>
    </w:p>
  </w:comment>
  <w:comment w:id="105" w:author="Geography" w:date="2014-07-02T21:47:00Z" w:initials="G">
    <w:p w14:paraId="61A1913D" w14:textId="77777777" w:rsidR="00C615DF" w:rsidRDefault="00C615DF" w:rsidP="00806C21">
      <w:pPr>
        <w:pStyle w:val="CommentText"/>
      </w:pPr>
      <w:r>
        <w:rPr>
          <w:rStyle w:val="CommentReference"/>
        </w:rPr>
        <w:annotationRef/>
      </w:r>
      <w:r>
        <w:t xml:space="preserve">I cut the first two sentences to focus on the tube traps and </w:t>
      </w:r>
      <w:proofErr w:type="spellStart"/>
      <w:r>
        <w:t>sed</w:t>
      </w:r>
      <w:proofErr w:type="spellEnd"/>
      <w:r>
        <w:t xml:space="preserve"> pods.</w:t>
      </w:r>
    </w:p>
  </w:comment>
  <w:comment w:id="107" w:author="Geography" w:date="2014-07-02T21:51:00Z" w:initials="G">
    <w:p w14:paraId="0E4DAB0A" w14:textId="77777777" w:rsidR="00C615DF" w:rsidRDefault="00C615DF" w:rsidP="00806C21">
      <w:pPr>
        <w:pStyle w:val="CommentText"/>
      </w:pPr>
      <w:r>
        <w:rPr>
          <w:rStyle w:val="CommentReference"/>
        </w:rPr>
        <w:annotationRef/>
      </w:r>
      <w:r>
        <w:t>Start the modeling section here.</w:t>
      </w:r>
    </w:p>
  </w:comment>
  <w:comment w:id="108" w:author="Geography" w:date="2014-07-02T22:00:00Z" w:initials="G">
    <w:p w14:paraId="54A76092" w14:textId="77777777" w:rsidR="00C615DF" w:rsidRDefault="00C615DF" w:rsidP="00806C21">
      <w:pPr>
        <w:pStyle w:val="CommentText"/>
      </w:pPr>
      <w:r>
        <w:rPr>
          <w:rStyle w:val="CommentReference"/>
        </w:rPr>
        <w:annotationRef/>
      </w:r>
      <w:r>
        <w:t xml:space="preserve">At location </w:t>
      </w:r>
      <w:proofErr w:type="spellStart"/>
      <w:r>
        <w:t>i</w:t>
      </w:r>
      <w:proofErr w:type="spellEnd"/>
      <w:r>
        <w:t xml:space="preserve">?  </w:t>
      </w:r>
      <w:proofErr w:type="gramStart"/>
      <w:r>
        <w:t>if</w:t>
      </w:r>
      <w:proofErr w:type="gramEnd"/>
      <w:r>
        <w:t xml:space="preserve"> so, should be </w:t>
      </w:r>
      <w:proofErr w:type="spellStart"/>
      <w:r>
        <w:t>Ri</w:t>
      </w:r>
      <w:proofErr w:type="spellEnd"/>
      <w:r>
        <w:t>(t)</w:t>
      </w:r>
    </w:p>
  </w:comment>
  <w:comment w:id="109" w:author="Geography" w:date="2014-07-02T21:59:00Z" w:initials="G">
    <w:p w14:paraId="343094E3" w14:textId="77777777" w:rsidR="00C615DF" w:rsidRDefault="00C615DF" w:rsidP="00806C21">
      <w:pPr>
        <w:pStyle w:val="CommentText"/>
      </w:pPr>
      <w:r>
        <w:rPr>
          <w:rStyle w:val="CommentReference"/>
        </w:rPr>
        <w:annotationRef/>
      </w:r>
      <w:r>
        <w:t>Make symbols consistent.</w:t>
      </w:r>
    </w:p>
  </w:comment>
  <w:comment w:id="110" w:author="Geography" w:date="2014-07-02T22:01:00Z" w:initials="G">
    <w:p w14:paraId="46CC85C2" w14:textId="77777777" w:rsidR="00C615DF" w:rsidRDefault="00C615DF" w:rsidP="00806C21">
      <w:pPr>
        <w:pStyle w:val="CommentText"/>
      </w:pPr>
      <w:r>
        <w:rPr>
          <w:rStyle w:val="CommentReference"/>
        </w:rPr>
        <w:annotationRef/>
      </w:r>
      <w:r>
        <w:t>Isn’t this paper 2?</w:t>
      </w:r>
    </w:p>
  </w:comment>
  <w:comment w:id="112" w:author="Geography" w:date="2014-07-02T22:12:00Z" w:initials="G">
    <w:p w14:paraId="2F342D48" w14:textId="77777777" w:rsidR="00C615DF" w:rsidRDefault="00C615DF" w:rsidP="00806C21">
      <w:pPr>
        <w:pStyle w:val="CommentText"/>
      </w:pPr>
      <w:r>
        <w:rPr>
          <w:rStyle w:val="CommentReference"/>
        </w:rPr>
        <w:annotationRef/>
      </w:r>
      <w:r>
        <w:t xml:space="preserve">Why wouldn’t you just do the comparison anyway?  Question would be Can sedimentation be predicted by monthly means, or are daily values of </w:t>
      </w:r>
      <w:proofErr w:type="spellStart"/>
      <w:r>
        <w:t>Sw</w:t>
      </w:r>
      <w:proofErr w:type="spellEnd"/>
      <w:r>
        <w:t xml:space="preserve"> and R necessary?</w:t>
      </w:r>
    </w:p>
  </w:comment>
  <w:comment w:id="113" w:author="Alex Messina" w:date="2014-07-03T07:17:00Z" w:initials="AM">
    <w:p w14:paraId="7FB9F9C5" w14:textId="77777777" w:rsidR="00C615DF" w:rsidRDefault="00C615DF" w:rsidP="00806C21">
      <w:pPr>
        <w:pStyle w:val="CommentText"/>
      </w:pPr>
      <w:r>
        <w:rPr>
          <w:rStyle w:val="CommentReference"/>
        </w:rPr>
        <w:annotationRef/>
      </w:r>
      <w:r>
        <w:t>That was a question in the original proposal but I cut it to simplify the analysis to be about sedimentation and not modeling, since there wasn’t anything to compare to in the lit.</w:t>
      </w:r>
    </w:p>
  </w:comment>
  <w:comment w:id="114" w:author="Geography" w:date="2014-07-02T22:07:00Z" w:initials="G">
    <w:p w14:paraId="1CAFF9DF" w14:textId="77777777" w:rsidR="00C615DF" w:rsidRDefault="00C615DF" w:rsidP="00806C21">
      <w:pPr>
        <w:pStyle w:val="CommentText"/>
      </w:pPr>
      <w:r>
        <w:rPr>
          <w:rStyle w:val="CommentReference"/>
        </w:rPr>
        <w:annotationRef/>
      </w:r>
      <w:r>
        <w:t>I suggested using “kernel” based on our conversation with Tom, but it may not be technically what we are using (google “kernel”).  Alternative might be “relative sedimentation values”.</w:t>
      </w:r>
    </w:p>
  </w:comment>
  <w:comment w:id="115" w:author="Geography" w:date="2014-07-02T22:09:00Z" w:initials="G">
    <w:p w14:paraId="2611AADE" w14:textId="77777777" w:rsidR="00C615DF" w:rsidRDefault="00C615DF" w:rsidP="00806C21">
      <w:pPr>
        <w:pStyle w:val="CommentText"/>
      </w:pPr>
      <w:r>
        <w:rPr>
          <w:rStyle w:val="CommentReference"/>
        </w:rPr>
        <w:annotationRef/>
      </w:r>
      <w:r>
        <w:t xml:space="preserve">Add subscripts to the variables in </w:t>
      </w:r>
      <w:proofErr w:type="spellStart"/>
      <w:r>
        <w:t>eq</w:t>
      </w:r>
      <w:proofErr w:type="spellEnd"/>
      <w:r>
        <w:t xml:space="preserve"> 4.</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1B5A10" w15:done="0"/>
  <w15:commentEx w15:paraId="605AE0B7" w15:paraIdParent="1C1B5A10" w15:done="0"/>
  <w15:commentEx w15:paraId="196BC292" w15:done="0"/>
  <w15:commentEx w15:paraId="20A1E07C" w15:paraIdParent="196BC292" w15:done="0"/>
  <w15:commentEx w15:paraId="7D2DC84A" w15:done="0"/>
  <w15:commentEx w15:paraId="6069B784" w15:paraIdParent="7D2DC84A" w15:done="0"/>
  <w15:commentEx w15:paraId="52B22DE0" w15:done="1"/>
  <w15:commentEx w15:paraId="6C1A5654" w15:done="1"/>
  <w15:commentEx w15:paraId="496ED1CC" w15:done="0"/>
  <w15:commentEx w15:paraId="3B734D8F" w15:done="0"/>
  <w15:commentEx w15:paraId="5173479B" w15:done="0"/>
  <w15:commentEx w15:paraId="4E8EEB49" w15:done="1"/>
  <w15:commentEx w15:paraId="5BE53186" w15:done="1"/>
  <w15:commentEx w15:paraId="02A9D200" w15:done="1"/>
  <w15:commentEx w15:paraId="47EA0831" w15:done="0"/>
  <w15:commentEx w15:paraId="7849107F" w15:paraIdParent="47EA0831" w15:done="0"/>
  <w15:commentEx w15:paraId="260AE108" w15:done="1"/>
  <w15:commentEx w15:paraId="0A67C45B" w15:done="1"/>
  <w15:commentEx w15:paraId="49E47F5F" w15:done="1"/>
  <w15:commentEx w15:paraId="5DF72EB6" w15:done="0"/>
  <w15:commentEx w15:paraId="1EA427D6" w15:done="1"/>
  <w15:commentEx w15:paraId="035F4A11" w15:done="1"/>
  <w15:commentEx w15:paraId="79A92DA3" w15:paraIdParent="035F4A11" w15:done="1"/>
  <w15:commentEx w15:paraId="6A48C0A5" w15:done="0"/>
  <w15:commentEx w15:paraId="041372A8" w15:paraIdParent="6A48C0A5" w15:done="0"/>
  <w15:commentEx w15:paraId="79223C0B" w15:done="0"/>
  <w15:commentEx w15:paraId="316667DC" w15:paraIdParent="79223C0B" w15:done="0"/>
  <w15:commentEx w15:paraId="40AB321F" w15:done="1"/>
  <w15:commentEx w15:paraId="26C58BA5" w15:done="0"/>
  <w15:commentEx w15:paraId="5F820687" w15:done="0"/>
  <w15:commentEx w15:paraId="1A4154A5" w15:done="0"/>
  <w15:commentEx w15:paraId="5758EB1F" w15:paraIdParent="1A4154A5" w15:done="0"/>
  <w15:commentEx w15:paraId="0940F269" w15:done="1"/>
  <w15:commentEx w15:paraId="2C68C76C" w15:done="0"/>
  <w15:commentEx w15:paraId="4AB745FD" w15:done="1"/>
  <w15:commentEx w15:paraId="3EF733CB" w15:done="0"/>
  <w15:commentEx w15:paraId="2C8ACD90" w15:done="0"/>
  <w15:commentEx w15:paraId="63FCC67B" w15:paraIdParent="2C8ACD90" w15:done="1"/>
  <w15:commentEx w15:paraId="73574D39" w15:done="1"/>
  <w15:commentEx w15:paraId="773A7D2A" w15:done="0"/>
  <w15:commentEx w15:paraId="19E09F09" w15:paraIdParent="773A7D2A" w15:done="0"/>
  <w15:commentEx w15:paraId="197FC660" w15:done="1"/>
  <w15:commentEx w15:paraId="55EA1E80" w15:done="1"/>
  <w15:commentEx w15:paraId="11A0F53C" w15:done="0"/>
  <w15:commentEx w15:paraId="66ECC561" w15:done="0"/>
  <w15:commentEx w15:paraId="330738B6" w15:done="0"/>
  <w15:commentEx w15:paraId="09D2B88C" w15:done="0"/>
  <w15:commentEx w15:paraId="73FE8668" w15:done="0"/>
  <w15:commentEx w15:paraId="067742CA" w15:paraIdParent="73FE8668" w15:done="0"/>
  <w15:commentEx w15:paraId="572A1CE8" w15:done="0"/>
  <w15:commentEx w15:paraId="05A3C51B" w15:done="0"/>
  <w15:commentEx w15:paraId="1ACC0DBC" w15:done="0"/>
  <w15:commentEx w15:paraId="21379E2B" w15:done="0"/>
  <w15:commentEx w15:paraId="6DBBAC4A" w15:done="0"/>
  <w15:commentEx w15:paraId="53CD7676" w15:paraIdParent="6DBBAC4A" w15:done="0"/>
  <w15:commentEx w15:paraId="53859B7D" w15:done="0"/>
  <w15:commentEx w15:paraId="0125E6E2" w15:done="0"/>
  <w15:commentEx w15:paraId="2617298B" w15:done="0"/>
  <w15:commentEx w15:paraId="61A1913D" w15:done="0"/>
  <w15:commentEx w15:paraId="0E4DAB0A" w15:done="0"/>
  <w15:commentEx w15:paraId="54A76092" w15:done="0"/>
  <w15:commentEx w15:paraId="343094E3" w15:done="0"/>
  <w15:commentEx w15:paraId="46CC85C2" w15:done="0"/>
  <w15:commentEx w15:paraId="2F342D48" w15:done="0"/>
  <w15:commentEx w15:paraId="7FB9F9C5" w15:done="0"/>
  <w15:commentEx w15:paraId="1CAFF9DF" w15:done="0"/>
  <w15:commentEx w15:paraId="2611AAD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B57B1"/>
    <w:multiLevelType w:val="hybridMultilevel"/>
    <w:tmpl w:val="DC5A10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81604"/>
    <w:multiLevelType w:val="hybridMultilevel"/>
    <w:tmpl w:val="84621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70394"/>
    <w:multiLevelType w:val="hybridMultilevel"/>
    <w:tmpl w:val="48B485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8A14328"/>
    <w:multiLevelType w:val="hybridMultilevel"/>
    <w:tmpl w:val="08B67B2C"/>
    <w:lvl w:ilvl="0" w:tplc="B2A281C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F43D0E"/>
    <w:multiLevelType w:val="hybridMultilevel"/>
    <w:tmpl w:val="F0FA4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FA15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5505CCD"/>
    <w:multiLevelType w:val="hybridMultilevel"/>
    <w:tmpl w:val="08B67B2C"/>
    <w:lvl w:ilvl="0" w:tplc="B2A281C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D7687F"/>
    <w:multiLevelType w:val="hybridMultilevel"/>
    <w:tmpl w:val="62A2592C"/>
    <w:lvl w:ilvl="0" w:tplc="A2F65BC0">
      <w:start w:val="1"/>
      <w:numFmt w:val="decimal"/>
      <w:pStyle w:val="Heading2"/>
      <w:lvlText w:val="%1."/>
      <w:lvlJc w:val="left"/>
      <w:pPr>
        <w:ind w:left="720"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471931"/>
    <w:multiLevelType w:val="hybridMultilevel"/>
    <w:tmpl w:val="03227A46"/>
    <w:lvl w:ilvl="0" w:tplc="30F45BD6">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C618B5"/>
    <w:multiLevelType w:val="hybridMultilevel"/>
    <w:tmpl w:val="03227A46"/>
    <w:lvl w:ilvl="0" w:tplc="30F45BD6">
      <w:start w:val="1"/>
      <w:numFmt w:val="decimal"/>
      <w:lvlText w:val="%1."/>
      <w:lvlJc w:val="left"/>
      <w:pPr>
        <w:ind w:left="63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2A467BEF"/>
    <w:multiLevelType w:val="multilevel"/>
    <w:tmpl w:val="4C0E071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b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2EBB78CD"/>
    <w:multiLevelType w:val="hybridMultilevel"/>
    <w:tmpl w:val="5B74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07694A"/>
    <w:multiLevelType w:val="hybridMultilevel"/>
    <w:tmpl w:val="250A63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5361172"/>
    <w:multiLevelType w:val="hybridMultilevel"/>
    <w:tmpl w:val="E6167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DE6753"/>
    <w:multiLevelType w:val="hybridMultilevel"/>
    <w:tmpl w:val="8F8EA13A"/>
    <w:lvl w:ilvl="0" w:tplc="B0449392">
      <w:start w:val="1"/>
      <w:numFmt w:val="decimal"/>
      <w:pStyle w:val="ResearchQuestion"/>
      <w:lvlText w:val="RQ-%1."/>
      <w:lvlJc w:val="left"/>
      <w:pPr>
        <w:ind w:left="108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53605340"/>
    <w:multiLevelType w:val="hybridMultilevel"/>
    <w:tmpl w:val="248A0B92"/>
    <w:lvl w:ilvl="0" w:tplc="FA4265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3F764E2"/>
    <w:multiLevelType w:val="hybridMultilevel"/>
    <w:tmpl w:val="7692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56C56B2"/>
    <w:multiLevelType w:val="hybridMultilevel"/>
    <w:tmpl w:val="61EAA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8EF1AF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61F07AFE"/>
    <w:multiLevelType w:val="hybridMultilevel"/>
    <w:tmpl w:val="8E0E44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36A29B7"/>
    <w:multiLevelType w:val="hybridMultilevel"/>
    <w:tmpl w:val="B83A4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AE17720"/>
    <w:multiLevelType w:val="multilevel"/>
    <w:tmpl w:val="04090025"/>
    <w:lvl w:ilvl="0">
      <w:start w:val="1"/>
      <w:numFmt w:val="decimal"/>
      <w:pStyle w:val="Objective"/>
      <w:lvlText w:val="%1"/>
      <w:lvlJc w:val="left"/>
      <w:pPr>
        <w:ind w:left="432" w:hanging="432"/>
      </w:pPr>
    </w:lvl>
    <w:lvl w:ilvl="1">
      <w:start w:val="1"/>
      <w:numFmt w:val="decimal"/>
      <w:lvlText w:val="%1.%2"/>
      <w:lvlJc w:val="left"/>
      <w:pPr>
        <w:ind w:left="576" w:hanging="576"/>
      </w:pPr>
    </w:lvl>
    <w:lvl w:ilvl="2">
      <w:start w:val="1"/>
      <w:numFmt w:val="decimal"/>
      <w:pStyle w:val="Objective"/>
      <w:lvlText w:val="%1.%2.%3"/>
      <w:lvlJc w:val="left"/>
      <w:pPr>
        <w:ind w:left="720" w:hanging="720"/>
      </w:pPr>
      <w:rPr>
        <w:b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71F76361"/>
    <w:multiLevelType w:val="hybridMultilevel"/>
    <w:tmpl w:val="A02AD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69B79B6"/>
    <w:multiLevelType w:val="hybridMultilevel"/>
    <w:tmpl w:val="E7F8C71C"/>
    <w:lvl w:ilvl="0" w:tplc="5308B7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77AD68F3"/>
    <w:multiLevelType w:val="hybridMultilevel"/>
    <w:tmpl w:val="00EE029A"/>
    <w:lvl w:ilvl="0" w:tplc="04090019">
      <w:start w:val="1"/>
      <w:numFmt w:val="lowerLetter"/>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063384"/>
    <w:multiLevelType w:val="hybridMultilevel"/>
    <w:tmpl w:val="0B9469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EBA7543"/>
    <w:multiLevelType w:val="hybridMultilevel"/>
    <w:tmpl w:val="C78836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6"/>
  </w:num>
  <w:num w:numId="3">
    <w:abstractNumId w:val="16"/>
  </w:num>
  <w:num w:numId="4">
    <w:abstractNumId w:val="14"/>
  </w:num>
  <w:num w:numId="5">
    <w:abstractNumId w:val="21"/>
  </w:num>
  <w:num w:numId="6">
    <w:abstractNumId w:val="10"/>
  </w:num>
  <w:num w:numId="7">
    <w:abstractNumId w:val="19"/>
  </w:num>
  <w:num w:numId="8">
    <w:abstractNumId w:val="18"/>
  </w:num>
  <w:num w:numId="9">
    <w:abstractNumId w:val="25"/>
  </w:num>
  <w:num w:numId="10">
    <w:abstractNumId w:val="13"/>
  </w:num>
  <w:num w:numId="11">
    <w:abstractNumId w:val="4"/>
  </w:num>
  <w:num w:numId="12">
    <w:abstractNumId w:val="22"/>
  </w:num>
  <w:num w:numId="13">
    <w:abstractNumId w:val="23"/>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11"/>
  </w:num>
  <w:num w:numId="17">
    <w:abstractNumId w:val="3"/>
  </w:num>
  <w:num w:numId="18">
    <w:abstractNumId w:val="9"/>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num>
  <w:num w:numId="21">
    <w:abstractNumId w:val="8"/>
  </w:num>
  <w:num w:numId="22">
    <w:abstractNumId w:val="0"/>
  </w:num>
  <w:num w:numId="23">
    <w:abstractNumId w:val="17"/>
  </w:num>
  <w:num w:numId="24">
    <w:abstractNumId w:val="7"/>
  </w:num>
  <w:num w:numId="25">
    <w:abstractNumId w:val="7"/>
    <w:lvlOverride w:ilvl="0">
      <w:startOverride w:val="1"/>
    </w:lvlOverride>
  </w:num>
  <w:num w:numId="26">
    <w:abstractNumId w:val="5"/>
  </w:num>
  <w:num w:numId="27">
    <w:abstractNumId w:val="2"/>
  </w:num>
  <w:num w:numId="28">
    <w:abstractNumId w:val="12"/>
  </w:num>
  <w:num w:numId="29">
    <w:abstractNumId w:val="20"/>
  </w:num>
  <w:num w:numId="30">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eography">
    <w15:presenceInfo w15:providerId="None" w15:userId="Geography"/>
  </w15:person>
  <w15:person w15:author="Alex Messina">
    <w15:presenceInfo w15:providerId="Windows Live" w15:userId="2225572b3707e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C21"/>
    <w:rsid w:val="000665AA"/>
    <w:rsid w:val="001D7D3B"/>
    <w:rsid w:val="002550C8"/>
    <w:rsid w:val="00275873"/>
    <w:rsid w:val="00281489"/>
    <w:rsid w:val="0028443C"/>
    <w:rsid w:val="002A4513"/>
    <w:rsid w:val="00360C4F"/>
    <w:rsid w:val="00375263"/>
    <w:rsid w:val="003A2DEF"/>
    <w:rsid w:val="00430F4E"/>
    <w:rsid w:val="004C5CF3"/>
    <w:rsid w:val="005009D9"/>
    <w:rsid w:val="00532115"/>
    <w:rsid w:val="006234C6"/>
    <w:rsid w:val="006D5BBE"/>
    <w:rsid w:val="00726A7A"/>
    <w:rsid w:val="00752646"/>
    <w:rsid w:val="00806C21"/>
    <w:rsid w:val="008554A4"/>
    <w:rsid w:val="0091418E"/>
    <w:rsid w:val="00AD2E02"/>
    <w:rsid w:val="00B60862"/>
    <w:rsid w:val="00BB5B8E"/>
    <w:rsid w:val="00BF5375"/>
    <w:rsid w:val="00C33BE3"/>
    <w:rsid w:val="00C615DF"/>
    <w:rsid w:val="00C63D67"/>
    <w:rsid w:val="00D00B3E"/>
    <w:rsid w:val="00DD6E52"/>
    <w:rsid w:val="00E214FB"/>
    <w:rsid w:val="00E6663A"/>
    <w:rsid w:val="00E959A2"/>
    <w:rsid w:val="00EC1B5F"/>
    <w:rsid w:val="00EF1755"/>
    <w:rsid w:val="00F23D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56A86"/>
  <w15:chartTrackingRefBased/>
  <w15:docId w15:val="{422A210C-EAAD-43C8-BF69-A1F939150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C21"/>
  </w:style>
  <w:style w:type="paragraph" w:styleId="Heading1">
    <w:name w:val="heading 1"/>
    <w:aliases w:val="Part"/>
    <w:basedOn w:val="Normal"/>
    <w:next w:val="Normal"/>
    <w:link w:val="Heading1Char"/>
    <w:uiPriority w:val="9"/>
    <w:qFormat/>
    <w:rsid w:val="00806C2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Section 1"/>
    <w:basedOn w:val="Normal"/>
    <w:next w:val="Normal"/>
    <w:link w:val="Heading2Char"/>
    <w:uiPriority w:val="9"/>
    <w:unhideWhenUsed/>
    <w:qFormat/>
    <w:rsid w:val="004C5CF3"/>
    <w:pPr>
      <w:keepNext/>
      <w:keepLines/>
      <w:numPr>
        <w:numId w:val="2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C5CF3"/>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806C21"/>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06C21"/>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06C21"/>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06C21"/>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06C21"/>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6C21"/>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art Char"/>
    <w:basedOn w:val="DefaultParagraphFont"/>
    <w:link w:val="Heading1"/>
    <w:uiPriority w:val="9"/>
    <w:rsid w:val="00806C21"/>
    <w:rPr>
      <w:rFonts w:asciiTheme="majorHAnsi" w:eastAsiaTheme="majorEastAsia" w:hAnsiTheme="majorHAnsi" w:cstheme="majorBidi"/>
      <w:color w:val="2E74B5" w:themeColor="accent1" w:themeShade="BF"/>
      <w:sz w:val="32"/>
      <w:szCs w:val="32"/>
    </w:rPr>
  </w:style>
  <w:style w:type="character" w:customStyle="1" w:styleId="Heading2Char">
    <w:name w:val="Heading 2 Char"/>
    <w:aliases w:val="Section 1 Char"/>
    <w:basedOn w:val="DefaultParagraphFont"/>
    <w:link w:val="Heading2"/>
    <w:uiPriority w:val="9"/>
    <w:rsid w:val="00806C2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C5CF3"/>
    <w:rPr>
      <w:rFonts w:asciiTheme="majorHAnsi" w:eastAsiaTheme="majorEastAsia" w:hAnsiTheme="majorHAnsi" w:cstheme="majorBidi"/>
      <w:b/>
      <w:color w:val="1F4D78" w:themeColor="accent1" w:themeShade="7F"/>
      <w:sz w:val="24"/>
      <w:szCs w:val="24"/>
    </w:rPr>
  </w:style>
  <w:style w:type="character" w:customStyle="1" w:styleId="Heading4Char">
    <w:name w:val="Heading 4 Char"/>
    <w:basedOn w:val="DefaultParagraphFont"/>
    <w:link w:val="Heading4"/>
    <w:uiPriority w:val="9"/>
    <w:rsid w:val="00806C2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06C2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06C2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06C2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06C2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6C21"/>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806C2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6C21"/>
    <w:rPr>
      <w:rFonts w:ascii="Segoe UI" w:hAnsi="Segoe UI" w:cs="Segoe UI"/>
      <w:sz w:val="18"/>
      <w:szCs w:val="18"/>
    </w:rPr>
  </w:style>
  <w:style w:type="character" w:styleId="CommentReference">
    <w:name w:val="annotation reference"/>
    <w:basedOn w:val="DefaultParagraphFont"/>
    <w:uiPriority w:val="99"/>
    <w:semiHidden/>
    <w:unhideWhenUsed/>
    <w:rsid w:val="00806C21"/>
    <w:rPr>
      <w:sz w:val="16"/>
      <w:szCs w:val="16"/>
    </w:rPr>
  </w:style>
  <w:style w:type="paragraph" w:styleId="CommentText">
    <w:name w:val="annotation text"/>
    <w:basedOn w:val="Normal"/>
    <w:link w:val="CommentTextChar"/>
    <w:uiPriority w:val="99"/>
    <w:semiHidden/>
    <w:unhideWhenUsed/>
    <w:rsid w:val="00806C21"/>
    <w:pPr>
      <w:spacing w:line="240" w:lineRule="auto"/>
    </w:pPr>
    <w:rPr>
      <w:sz w:val="20"/>
      <w:szCs w:val="20"/>
    </w:rPr>
  </w:style>
  <w:style w:type="character" w:customStyle="1" w:styleId="CommentTextChar">
    <w:name w:val="Comment Text Char"/>
    <w:basedOn w:val="DefaultParagraphFont"/>
    <w:link w:val="CommentText"/>
    <w:uiPriority w:val="99"/>
    <w:semiHidden/>
    <w:rsid w:val="00806C21"/>
    <w:rPr>
      <w:sz w:val="20"/>
      <w:szCs w:val="20"/>
    </w:rPr>
  </w:style>
  <w:style w:type="paragraph" w:styleId="CommentSubject">
    <w:name w:val="annotation subject"/>
    <w:basedOn w:val="CommentText"/>
    <w:next w:val="CommentText"/>
    <w:link w:val="CommentSubjectChar"/>
    <w:uiPriority w:val="99"/>
    <w:semiHidden/>
    <w:unhideWhenUsed/>
    <w:rsid w:val="00806C21"/>
    <w:rPr>
      <w:b/>
      <w:bCs/>
    </w:rPr>
  </w:style>
  <w:style w:type="character" w:customStyle="1" w:styleId="CommentSubjectChar">
    <w:name w:val="Comment Subject Char"/>
    <w:basedOn w:val="CommentTextChar"/>
    <w:link w:val="CommentSubject"/>
    <w:uiPriority w:val="99"/>
    <w:semiHidden/>
    <w:rsid w:val="00806C21"/>
    <w:rPr>
      <w:b/>
      <w:bCs/>
      <w:sz w:val="20"/>
      <w:szCs w:val="20"/>
    </w:rPr>
  </w:style>
  <w:style w:type="paragraph" w:styleId="ListParagraph">
    <w:name w:val="List Paragraph"/>
    <w:basedOn w:val="Normal"/>
    <w:link w:val="ListParagraphChar"/>
    <w:uiPriority w:val="34"/>
    <w:qFormat/>
    <w:rsid w:val="00806C21"/>
    <w:pPr>
      <w:ind w:left="720"/>
      <w:contextualSpacing/>
    </w:pPr>
  </w:style>
  <w:style w:type="paragraph" w:styleId="Caption">
    <w:name w:val="caption"/>
    <w:basedOn w:val="Normal"/>
    <w:next w:val="Normal"/>
    <w:uiPriority w:val="35"/>
    <w:unhideWhenUsed/>
    <w:qFormat/>
    <w:rsid w:val="00806C21"/>
    <w:pPr>
      <w:spacing w:after="200" w:line="240" w:lineRule="auto"/>
    </w:pPr>
    <w:rPr>
      <w:i/>
      <w:iCs/>
      <w:color w:val="44546A" w:themeColor="text2"/>
      <w:sz w:val="18"/>
      <w:szCs w:val="18"/>
    </w:rPr>
  </w:style>
  <w:style w:type="table" w:styleId="TableGrid">
    <w:name w:val="Table Grid"/>
    <w:basedOn w:val="TableNormal"/>
    <w:uiPriority w:val="59"/>
    <w:rsid w:val="00806C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806C21"/>
    <w:rPr>
      <w:color w:val="808080"/>
    </w:rPr>
  </w:style>
  <w:style w:type="character" w:styleId="Hyperlink">
    <w:name w:val="Hyperlink"/>
    <w:basedOn w:val="DefaultParagraphFont"/>
    <w:uiPriority w:val="99"/>
    <w:unhideWhenUsed/>
    <w:rsid w:val="00806C21"/>
    <w:rPr>
      <w:color w:val="0563C1" w:themeColor="hyperlink"/>
      <w:u w:val="single"/>
    </w:rPr>
  </w:style>
  <w:style w:type="paragraph" w:styleId="NoSpacing">
    <w:name w:val="No Spacing"/>
    <w:uiPriority w:val="1"/>
    <w:qFormat/>
    <w:rsid w:val="00806C21"/>
    <w:pPr>
      <w:spacing w:after="0" w:line="240" w:lineRule="auto"/>
    </w:pPr>
    <w:rPr>
      <w:rFonts w:ascii="Calibri" w:eastAsia="Times New Roman" w:hAnsi="Calibri" w:cs="Times New Roman"/>
    </w:rPr>
  </w:style>
  <w:style w:type="paragraph" w:styleId="Header">
    <w:name w:val="header"/>
    <w:basedOn w:val="Normal"/>
    <w:link w:val="HeaderChar"/>
    <w:uiPriority w:val="99"/>
    <w:unhideWhenUsed/>
    <w:rsid w:val="00806C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C21"/>
  </w:style>
  <w:style w:type="paragraph" w:styleId="Footer">
    <w:name w:val="footer"/>
    <w:basedOn w:val="Normal"/>
    <w:link w:val="FooterChar"/>
    <w:uiPriority w:val="99"/>
    <w:unhideWhenUsed/>
    <w:rsid w:val="00806C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C21"/>
  </w:style>
  <w:style w:type="paragraph" w:customStyle="1" w:styleId="ResearchQuestion">
    <w:name w:val="Research Question"/>
    <w:basedOn w:val="ListParagraph"/>
    <w:link w:val="ResearchQuestionChar"/>
    <w:qFormat/>
    <w:rsid w:val="00806C21"/>
    <w:pPr>
      <w:numPr>
        <w:numId w:val="4"/>
      </w:numPr>
      <w:spacing w:line="240" w:lineRule="auto"/>
      <w:ind w:left="360"/>
    </w:pPr>
    <w:rPr>
      <w:b/>
    </w:rPr>
  </w:style>
  <w:style w:type="paragraph" w:customStyle="1" w:styleId="Objective">
    <w:name w:val="Objective"/>
    <w:basedOn w:val="Heading3"/>
    <w:link w:val="ObjectiveChar"/>
    <w:qFormat/>
    <w:rsid w:val="00806C21"/>
    <w:pPr>
      <w:numPr>
        <w:ilvl w:val="2"/>
        <w:numId w:val="5"/>
      </w:numPr>
      <w:tabs>
        <w:tab w:val="num" w:pos="360"/>
      </w:tabs>
      <w:ind w:left="432" w:hanging="432"/>
    </w:pPr>
  </w:style>
  <w:style w:type="character" w:customStyle="1" w:styleId="ListParagraphChar">
    <w:name w:val="List Paragraph Char"/>
    <w:basedOn w:val="DefaultParagraphFont"/>
    <w:link w:val="ListParagraph"/>
    <w:uiPriority w:val="34"/>
    <w:rsid w:val="00806C21"/>
  </w:style>
  <w:style w:type="character" w:customStyle="1" w:styleId="ResearchQuestionChar">
    <w:name w:val="Research Question Char"/>
    <w:basedOn w:val="ListParagraphChar"/>
    <w:link w:val="ResearchQuestion"/>
    <w:rsid w:val="00806C21"/>
    <w:rPr>
      <w:b/>
    </w:rPr>
  </w:style>
  <w:style w:type="paragraph" w:customStyle="1" w:styleId="Task">
    <w:name w:val="Task"/>
    <w:basedOn w:val="Objective"/>
    <w:link w:val="TaskChar"/>
    <w:rsid w:val="00806C21"/>
    <w:rPr>
      <w:b w:val="0"/>
    </w:rPr>
  </w:style>
  <w:style w:type="character" w:customStyle="1" w:styleId="ObjectiveChar">
    <w:name w:val="Objective Char"/>
    <w:basedOn w:val="Heading3Char"/>
    <w:link w:val="Objective"/>
    <w:rsid w:val="00806C21"/>
    <w:rPr>
      <w:rFonts w:asciiTheme="majorHAnsi" w:eastAsiaTheme="majorEastAsia" w:hAnsiTheme="majorHAnsi" w:cstheme="majorBidi"/>
      <w:b/>
      <w:color w:val="1F4D78" w:themeColor="accent1" w:themeShade="7F"/>
      <w:sz w:val="24"/>
      <w:szCs w:val="24"/>
    </w:rPr>
  </w:style>
  <w:style w:type="character" w:styleId="Strong">
    <w:name w:val="Strong"/>
    <w:basedOn w:val="DefaultParagraphFont"/>
    <w:uiPriority w:val="22"/>
    <w:qFormat/>
    <w:rsid w:val="00806C21"/>
    <w:rPr>
      <w:b/>
      <w:bCs/>
    </w:rPr>
  </w:style>
  <w:style w:type="character" w:customStyle="1" w:styleId="TaskChar">
    <w:name w:val="Task Char"/>
    <w:basedOn w:val="ObjectiveChar"/>
    <w:link w:val="Task"/>
    <w:rsid w:val="00806C21"/>
    <w:rPr>
      <w:rFonts w:asciiTheme="majorHAnsi" w:eastAsiaTheme="majorEastAsia" w:hAnsiTheme="majorHAnsi" w:cstheme="majorBidi"/>
      <w:b w:val="0"/>
      <w:color w:val="1F4D78" w:themeColor="accent1" w:themeShade="7F"/>
      <w:sz w:val="24"/>
      <w:szCs w:val="24"/>
    </w:rPr>
  </w:style>
  <w:style w:type="paragraph" w:styleId="NormalWeb">
    <w:name w:val="Normal (Web)"/>
    <w:basedOn w:val="Normal"/>
    <w:uiPriority w:val="99"/>
    <w:unhideWhenUsed/>
    <w:rsid w:val="00806C21"/>
    <w:pPr>
      <w:spacing w:before="100" w:beforeAutospacing="1" w:after="100" w:afterAutospacing="1" w:line="240" w:lineRule="auto"/>
    </w:pPr>
    <w:rPr>
      <w:rFonts w:ascii="Times New Roman" w:eastAsiaTheme="minorEastAsia" w:hAnsi="Times New Roman" w:cs="Times New Roman"/>
      <w:sz w:val="24"/>
      <w:szCs w:val="24"/>
    </w:rPr>
  </w:style>
  <w:style w:type="paragraph" w:styleId="TOCHeading">
    <w:name w:val="TOC Heading"/>
    <w:basedOn w:val="Heading1"/>
    <w:next w:val="Normal"/>
    <w:uiPriority w:val="39"/>
    <w:unhideWhenUsed/>
    <w:qFormat/>
    <w:rsid w:val="00806C21"/>
    <w:pPr>
      <w:outlineLvl w:val="9"/>
    </w:pPr>
  </w:style>
  <w:style w:type="paragraph" w:styleId="TOC1">
    <w:name w:val="toc 1"/>
    <w:basedOn w:val="Normal"/>
    <w:next w:val="Normal"/>
    <w:autoRedefine/>
    <w:uiPriority w:val="39"/>
    <w:unhideWhenUsed/>
    <w:rsid w:val="00806C21"/>
    <w:pPr>
      <w:spacing w:after="100"/>
    </w:pPr>
  </w:style>
  <w:style w:type="paragraph" w:styleId="TOC2">
    <w:name w:val="toc 2"/>
    <w:basedOn w:val="Normal"/>
    <w:next w:val="Normal"/>
    <w:autoRedefine/>
    <w:uiPriority w:val="39"/>
    <w:unhideWhenUsed/>
    <w:rsid w:val="00806C21"/>
    <w:pPr>
      <w:spacing w:after="100"/>
      <w:ind w:left="220"/>
    </w:pPr>
  </w:style>
  <w:style w:type="paragraph" w:styleId="TOC3">
    <w:name w:val="toc 3"/>
    <w:basedOn w:val="Normal"/>
    <w:next w:val="Normal"/>
    <w:autoRedefine/>
    <w:uiPriority w:val="39"/>
    <w:unhideWhenUsed/>
    <w:rsid w:val="00806C21"/>
    <w:pPr>
      <w:spacing w:after="100"/>
      <w:ind w:left="440"/>
    </w:pPr>
  </w:style>
  <w:style w:type="paragraph" w:styleId="EndnoteText">
    <w:name w:val="endnote text"/>
    <w:basedOn w:val="Normal"/>
    <w:link w:val="EndnoteTextChar"/>
    <w:uiPriority w:val="99"/>
    <w:semiHidden/>
    <w:unhideWhenUsed/>
    <w:rsid w:val="00806C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06C21"/>
    <w:rPr>
      <w:sz w:val="20"/>
      <w:szCs w:val="20"/>
    </w:rPr>
  </w:style>
  <w:style w:type="character" w:styleId="EndnoteReference">
    <w:name w:val="endnote reference"/>
    <w:basedOn w:val="DefaultParagraphFont"/>
    <w:uiPriority w:val="99"/>
    <w:semiHidden/>
    <w:unhideWhenUsed/>
    <w:rsid w:val="00806C2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journals.elsevier.com/journal-of-hydrology/" TargetMode="External"/><Relationship Id="rId13" Type="http://schemas.openxmlformats.org/officeDocument/2006/relationships/hyperlink" Target="http://www.springer.com/life+sciences/ecology/journal/338"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jpeg"/><Relationship Id="rId7" Type="http://schemas.microsoft.com/office/2011/relationships/commentsExtended" Target="commentsExtended.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jp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file:///C:\Users\tbiggs\AppData\Local\Microsoft\Windows\Temporary%20Internet%20Files\Content.Outlook\GIS\FagaaluWatershedDelineations.mxd" TargetMode="External"/><Relationship Id="rId24"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image" Target="media/image1.jpeg"/><Relationship Id="rId19" Type="http://schemas.openxmlformats.org/officeDocument/2006/relationships/image" Target="media/image8.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lex\AppData\Roaming\GIS\maps\Nuuli%20and%20Fagaalu.mxd" TargetMode="External"/><Relationship Id="rId14" Type="http://schemas.openxmlformats.org/officeDocument/2006/relationships/image" Target="media/image3.jpg"/><Relationship Id="rId22" Type="http://schemas.openxmlformats.org/officeDocument/2006/relationships/image" Target="media/image11.jpeg"/><Relationship Id="rId27" Type="http://schemas.openxmlformats.org/officeDocument/2006/relationships/image" Target="media/image16.jpe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B57DB-BF74-4C73-AAA6-E353B34B8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TotalTime>
  <Pages>28</Pages>
  <Words>80494</Words>
  <Characters>458821</Characters>
  <Application>Microsoft Office Word</Application>
  <DocSecurity>0</DocSecurity>
  <Lines>3823</Lines>
  <Paragraphs>1076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21</cp:revision>
  <cp:lastPrinted>2014-07-09T22:08:00Z</cp:lastPrinted>
  <dcterms:created xsi:type="dcterms:W3CDTF">2014-07-09T20:41:00Z</dcterms:created>
  <dcterms:modified xsi:type="dcterms:W3CDTF">2014-07-11T00:30:00Z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http://www.zotero.org/styles/journal-of-hydrology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